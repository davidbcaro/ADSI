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68FC" w:rsidRPr="00445805" w:rsidRDefault="00C668FC" w:rsidP="00C668FC">
      <w:pPr>
        <w:jc w:val="center"/>
        <w:rPr>
          <w:rFonts w:cs="Arial"/>
          <w:szCs w:val="24"/>
        </w:rPr>
      </w:pPr>
      <w:r w:rsidRPr="00445805">
        <w:rPr>
          <w:rFonts w:cs="Arial"/>
          <w:szCs w:val="24"/>
        </w:rPr>
        <w:t>AUTOMATIZACIÓN DE INGRESO Y SALIDA DE COMPUTADORES</w:t>
      </w:r>
    </w:p>
    <w:p w:rsidR="00C668FC" w:rsidRPr="00445805" w:rsidRDefault="00C668FC" w:rsidP="00C668FC">
      <w:pPr>
        <w:jc w:val="center"/>
        <w:rPr>
          <w:rFonts w:cs="Arial"/>
          <w:szCs w:val="24"/>
        </w:rPr>
      </w:pPr>
    </w:p>
    <w:p w:rsidR="00C668FC" w:rsidRPr="00445805" w:rsidRDefault="00C668FC" w:rsidP="00C668FC">
      <w:pPr>
        <w:jc w:val="center"/>
        <w:rPr>
          <w:rFonts w:cs="Arial"/>
          <w:szCs w:val="24"/>
        </w:rPr>
      </w:pPr>
    </w:p>
    <w:p w:rsidR="00C668FC" w:rsidRPr="00445805" w:rsidRDefault="00C668FC" w:rsidP="00C668FC">
      <w:pPr>
        <w:jc w:val="center"/>
        <w:rPr>
          <w:rFonts w:cs="Arial"/>
          <w:szCs w:val="24"/>
        </w:rPr>
      </w:pPr>
    </w:p>
    <w:p w:rsidR="00C668FC" w:rsidRPr="00445805" w:rsidRDefault="00C668FC" w:rsidP="00C668FC">
      <w:pPr>
        <w:jc w:val="center"/>
        <w:rPr>
          <w:rFonts w:cs="Arial"/>
          <w:szCs w:val="24"/>
        </w:rPr>
      </w:pPr>
    </w:p>
    <w:p w:rsidR="00C668FC" w:rsidRPr="00445805" w:rsidRDefault="00C668FC" w:rsidP="00C668FC">
      <w:pPr>
        <w:jc w:val="center"/>
        <w:rPr>
          <w:rFonts w:cs="Arial"/>
          <w:szCs w:val="24"/>
        </w:rPr>
      </w:pPr>
    </w:p>
    <w:p w:rsidR="00C668FC" w:rsidRPr="00445805" w:rsidRDefault="00C668FC" w:rsidP="001D3C34">
      <w:pPr>
        <w:jc w:val="center"/>
        <w:rPr>
          <w:rFonts w:cs="Arial"/>
          <w:szCs w:val="24"/>
        </w:rPr>
      </w:pPr>
    </w:p>
    <w:p w:rsidR="001D3C34" w:rsidRPr="00445805" w:rsidRDefault="001D3C34" w:rsidP="001D3C34">
      <w:pPr>
        <w:jc w:val="center"/>
        <w:rPr>
          <w:rFonts w:cs="Arial"/>
          <w:szCs w:val="24"/>
        </w:rPr>
      </w:pPr>
      <w:r w:rsidRPr="00445805">
        <w:rPr>
          <w:rFonts w:cs="Arial"/>
          <w:szCs w:val="24"/>
        </w:rPr>
        <w:t>Oscar Javier Osorio Salazar</w:t>
      </w:r>
    </w:p>
    <w:p w:rsidR="00C668FC" w:rsidRPr="00445805" w:rsidRDefault="00C668FC" w:rsidP="001D3C34">
      <w:pPr>
        <w:jc w:val="center"/>
        <w:rPr>
          <w:rFonts w:cs="Arial"/>
          <w:szCs w:val="24"/>
        </w:rPr>
      </w:pPr>
      <w:r w:rsidRPr="00445805">
        <w:rPr>
          <w:rFonts w:cs="Arial"/>
          <w:szCs w:val="24"/>
        </w:rPr>
        <w:t>John Edison Delgado Santiago</w:t>
      </w:r>
    </w:p>
    <w:p w:rsidR="00C668FC" w:rsidRPr="00445805" w:rsidRDefault="00C668FC" w:rsidP="001D3C34">
      <w:pPr>
        <w:jc w:val="center"/>
        <w:rPr>
          <w:rFonts w:cs="Arial"/>
          <w:szCs w:val="24"/>
        </w:rPr>
      </w:pPr>
      <w:r w:rsidRPr="00445805">
        <w:rPr>
          <w:rFonts w:cs="Arial"/>
          <w:szCs w:val="24"/>
        </w:rPr>
        <w:t>Luis Fernando Martínez Niño</w:t>
      </w:r>
    </w:p>
    <w:p w:rsidR="00C668FC" w:rsidRPr="00445805" w:rsidRDefault="00963284" w:rsidP="00C668FC">
      <w:pPr>
        <w:jc w:val="center"/>
        <w:rPr>
          <w:rFonts w:cs="Arial"/>
          <w:szCs w:val="24"/>
        </w:rPr>
      </w:pPr>
      <w:r>
        <w:rPr>
          <w:rFonts w:cs="Arial"/>
          <w:szCs w:val="24"/>
        </w:rPr>
        <w:t>José Alejandro Niño Beltrán</w:t>
      </w:r>
      <w:r>
        <w:rPr>
          <w:rFonts w:cs="Arial"/>
          <w:szCs w:val="24"/>
        </w:rPr>
        <w:br/>
      </w:r>
    </w:p>
    <w:p w:rsidR="00C668FC" w:rsidRPr="00445805" w:rsidRDefault="00C668FC" w:rsidP="00C668FC">
      <w:pPr>
        <w:jc w:val="center"/>
        <w:rPr>
          <w:rFonts w:cs="Arial"/>
          <w:szCs w:val="24"/>
        </w:rPr>
      </w:pPr>
      <w:r w:rsidRPr="00445805">
        <w:rPr>
          <w:rFonts w:cs="Arial"/>
          <w:szCs w:val="24"/>
        </w:rPr>
        <w:t>JAIRO VELASQUEZ BUSTOS</w:t>
      </w:r>
    </w:p>
    <w:p w:rsidR="00C668FC" w:rsidRPr="00445805" w:rsidRDefault="00C668FC" w:rsidP="00C668FC">
      <w:pPr>
        <w:rPr>
          <w:rFonts w:cs="Arial"/>
          <w:szCs w:val="24"/>
        </w:rPr>
      </w:pPr>
    </w:p>
    <w:p w:rsidR="00C668FC" w:rsidRPr="00445805" w:rsidRDefault="00C668FC" w:rsidP="00C668FC">
      <w:pPr>
        <w:rPr>
          <w:rFonts w:cs="Arial"/>
          <w:szCs w:val="24"/>
        </w:rPr>
      </w:pPr>
    </w:p>
    <w:p w:rsidR="00C668FC" w:rsidRPr="00445805" w:rsidRDefault="00C668FC" w:rsidP="00C668FC">
      <w:pPr>
        <w:rPr>
          <w:rFonts w:cs="Arial"/>
          <w:szCs w:val="24"/>
        </w:rPr>
      </w:pPr>
    </w:p>
    <w:p w:rsidR="00C668FC" w:rsidRPr="00445805" w:rsidRDefault="00C668FC" w:rsidP="00C668FC">
      <w:pPr>
        <w:rPr>
          <w:rFonts w:cs="Arial"/>
          <w:szCs w:val="24"/>
        </w:rPr>
      </w:pPr>
    </w:p>
    <w:p w:rsidR="00C668FC" w:rsidRPr="00445805" w:rsidRDefault="00C668FC" w:rsidP="00C668FC">
      <w:pPr>
        <w:rPr>
          <w:rFonts w:cs="Arial"/>
          <w:szCs w:val="24"/>
        </w:rPr>
      </w:pPr>
    </w:p>
    <w:p w:rsidR="00C668FC" w:rsidRPr="00445805" w:rsidRDefault="00C668FC" w:rsidP="00C668FC">
      <w:pPr>
        <w:rPr>
          <w:rFonts w:cs="Arial"/>
          <w:szCs w:val="24"/>
        </w:rPr>
      </w:pPr>
    </w:p>
    <w:p w:rsidR="00C668FC" w:rsidRPr="00445805" w:rsidRDefault="00C668FC" w:rsidP="00C668FC">
      <w:pPr>
        <w:rPr>
          <w:rFonts w:cs="Arial"/>
          <w:szCs w:val="24"/>
        </w:rPr>
      </w:pPr>
    </w:p>
    <w:p w:rsidR="00C668FC" w:rsidRPr="00445805" w:rsidRDefault="00C668FC" w:rsidP="00C668FC">
      <w:pPr>
        <w:rPr>
          <w:rFonts w:cs="Arial"/>
          <w:szCs w:val="24"/>
        </w:rPr>
      </w:pPr>
    </w:p>
    <w:p w:rsidR="00C668FC" w:rsidRPr="00445805" w:rsidRDefault="00C668FC" w:rsidP="00C668FC">
      <w:pPr>
        <w:rPr>
          <w:rFonts w:cs="Arial"/>
          <w:szCs w:val="24"/>
        </w:rPr>
      </w:pPr>
    </w:p>
    <w:p w:rsidR="00C668FC" w:rsidRPr="00445805" w:rsidRDefault="00C668FC" w:rsidP="00C668FC">
      <w:pPr>
        <w:rPr>
          <w:rFonts w:cs="Arial"/>
          <w:szCs w:val="24"/>
        </w:rPr>
      </w:pPr>
    </w:p>
    <w:p w:rsidR="00C668FC" w:rsidRPr="00445805" w:rsidRDefault="00C668FC" w:rsidP="00C668FC">
      <w:pPr>
        <w:rPr>
          <w:rFonts w:cs="Arial"/>
          <w:szCs w:val="24"/>
        </w:rPr>
      </w:pPr>
    </w:p>
    <w:p w:rsidR="00C668FC" w:rsidRPr="00445805" w:rsidRDefault="00C668FC" w:rsidP="00C668FC">
      <w:pPr>
        <w:rPr>
          <w:rFonts w:cs="Arial"/>
          <w:szCs w:val="24"/>
        </w:rPr>
      </w:pPr>
    </w:p>
    <w:p w:rsidR="00C668FC" w:rsidRPr="00445805" w:rsidRDefault="00C668FC" w:rsidP="00C668FC">
      <w:pPr>
        <w:rPr>
          <w:rFonts w:cs="Arial"/>
          <w:szCs w:val="24"/>
        </w:rPr>
      </w:pPr>
    </w:p>
    <w:p w:rsidR="00C668FC" w:rsidRPr="00445805" w:rsidRDefault="00C668FC" w:rsidP="00C668FC">
      <w:pPr>
        <w:jc w:val="center"/>
        <w:rPr>
          <w:rFonts w:cs="Arial"/>
          <w:szCs w:val="24"/>
        </w:rPr>
      </w:pPr>
      <w:r w:rsidRPr="00445805">
        <w:rPr>
          <w:rFonts w:cs="Arial"/>
          <w:szCs w:val="24"/>
        </w:rPr>
        <w:t>Centro de Electricidad, Electrónica y Telecomunicaciones</w:t>
      </w:r>
    </w:p>
    <w:p w:rsidR="009D3062" w:rsidRDefault="00C668FC" w:rsidP="00C668FC">
      <w:pPr>
        <w:jc w:val="center"/>
        <w:rPr>
          <w:rFonts w:cs="Arial"/>
          <w:szCs w:val="24"/>
        </w:rPr>
      </w:pPr>
      <w:r w:rsidRPr="00445805">
        <w:rPr>
          <w:rFonts w:cs="Arial"/>
          <w:szCs w:val="24"/>
        </w:rPr>
        <w:t>Bogotá D.C. 12 de Febrero del 2018</w:t>
      </w:r>
    </w:p>
    <w:p w:rsidR="00932083" w:rsidRDefault="009D3062">
      <w:pPr>
        <w:rPr>
          <w:rFonts w:cs="Arial"/>
          <w:szCs w:val="24"/>
        </w:rPr>
      </w:pPr>
      <w:r>
        <w:rPr>
          <w:rFonts w:cs="Arial"/>
          <w:szCs w:val="24"/>
        </w:rPr>
        <w:br w:type="page"/>
      </w:r>
    </w:p>
    <w:sdt>
      <w:sdtPr>
        <w:rPr>
          <w:rFonts w:ascii="Arial" w:eastAsiaTheme="minorHAnsi" w:hAnsi="Arial" w:cstheme="minorBidi"/>
          <w:b w:val="0"/>
          <w:color w:val="auto"/>
          <w:sz w:val="24"/>
          <w:szCs w:val="22"/>
          <w:lang w:val="es-ES" w:eastAsia="en-US"/>
        </w:rPr>
        <w:id w:val="-1464570646"/>
        <w:docPartObj>
          <w:docPartGallery w:val="Table of Contents"/>
          <w:docPartUnique/>
        </w:docPartObj>
      </w:sdtPr>
      <w:sdtEndPr>
        <w:rPr>
          <w:bCs/>
        </w:rPr>
      </w:sdtEndPr>
      <w:sdtContent>
        <w:p w:rsidR="00EE6EE4" w:rsidRDefault="00EE6EE4">
          <w:pPr>
            <w:pStyle w:val="TtulodeTDC"/>
          </w:pPr>
          <w:r>
            <w:rPr>
              <w:lang w:val="es-ES"/>
            </w:rPr>
            <w:t>Contenido</w:t>
          </w:r>
        </w:p>
        <w:p w:rsidR="005D6138" w:rsidRDefault="00EE6EE4">
          <w:pPr>
            <w:pStyle w:val="TDC1"/>
            <w:tabs>
              <w:tab w:val="left" w:pos="440"/>
              <w:tab w:val="right" w:leader="dot" w:pos="8494"/>
            </w:tabs>
            <w:rPr>
              <w:rFonts w:asciiTheme="minorHAnsi" w:eastAsiaTheme="minorEastAsia" w:hAnsiTheme="minorHAnsi" w:cstheme="minorBidi"/>
              <w:noProof/>
              <w:color w:val="auto"/>
              <w:sz w:val="22"/>
              <w:szCs w:val="22"/>
              <w:lang w:eastAsia="es-CO"/>
            </w:rPr>
          </w:pPr>
          <w:r>
            <w:fldChar w:fldCharType="begin"/>
          </w:r>
          <w:r>
            <w:instrText xml:space="preserve"> TOC \o "1-3" \h \z \u </w:instrText>
          </w:r>
          <w:r>
            <w:fldChar w:fldCharType="separate"/>
          </w:r>
          <w:hyperlink w:anchor="_Toc517614782" w:history="1">
            <w:r w:rsidR="005D6138" w:rsidRPr="008147A8">
              <w:rPr>
                <w:rStyle w:val="Hipervnculo"/>
                <w:noProof/>
              </w:rPr>
              <w:t>1.</w:t>
            </w:r>
            <w:r w:rsidR="005D6138">
              <w:rPr>
                <w:rFonts w:asciiTheme="minorHAnsi" w:eastAsiaTheme="minorEastAsia" w:hAnsiTheme="minorHAnsi" w:cstheme="minorBidi"/>
                <w:noProof/>
                <w:color w:val="auto"/>
                <w:sz w:val="22"/>
                <w:szCs w:val="22"/>
                <w:lang w:eastAsia="es-CO"/>
              </w:rPr>
              <w:tab/>
            </w:r>
            <w:r w:rsidR="005D6138" w:rsidRPr="008147A8">
              <w:rPr>
                <w:rStyle w:val="Hipervnculo"/>
                <w:noProof/>
              </w:rPr>
              <w:t>Título: Automatización De Ingreso y Salida De Computadores</w:t>
            </w:r>
            <w:r w:rsidR="005D6138">
              <w:rPr>
                <w:noProof/>
                <w:webHidden/>
              </w:rPr>
              <w:tab/>
            </w:r>
            <w:r w:rsidR="005D6138">
              <w:rPr>
                <w:noProof/>
                <w:webHidden/>
              </w:rPr>
              <w:fldChar w:fldCharType="begin"/>
            </w:r>
            <w:r w:rsidR="005D6138">
              <w:rPr>
                <w:noProof/>
                <w:webHidden/>
              </w:rPr>
              <w:instrText xml:space="preserve"> PAGEREF _Toc517614782 \h </w:instrText>
            </w:r>
            <w:r w:rsidR="005D6138">
              <w:rPr>
                <w:noProof/>
                <w:webHidden/>
              </w:rPr>
            </w:r>
            <w:r w:rsidR="005D6138">
              <w:rPr>
                <w:noProof/>
                <w:webHidden/>
              </w:rPr>
              <w:fldChar w:fldCharType="separate"/>
            </w:r>
            <w:r w:rsidR="005D6138">
              <w:rPr>
                <w:noProof/>
                <w:webHidden/>
              </w:rPr>
              <w:t>4</w:t>
            </w:r>
            <w:r w:rsidR="005D6138">
              <w:rPr>
                <w:noProof/>
                <w:webHidden/>
              </w:rPr>
              <w:fldChar w:fldCharType="end"/>
            </w:r>
          </w:hyperlink>
        </w:p>
        <w:p w:rsidR="005D6138" w:rsidRDefault="00AE0ED6">
          <w:pPr>
            <w:pStyle w:val="TDC1"/>
            <w:tabs>
              <w:tab w:val="left" w:pos="440"/>
              <w:tab w:val="right" w:leader="dot" w:pos="8494"/>
            </w:tabs>
            <w:rPr>
              <w:rFonts w:asciiTheme="minorHAnsi" w:eastAsiaTheme="minorEastAsia" w:hAnsiTheme="minorHAnsi" w:cstheme="minorBidi"/>
              <w:noProof/>
              <w:color w:val="auto"/>
              <w:sz w:val="22"/>
              <w:szCs w:val="22"/>
              <w:lang w:eastAsia="es-CO"/>
            </w:rPr>
          </w:pPr>
          <w:hyperlink w:anchor="_Toc517614783" w:history="1">
            <w:r w:rsidR="005D6138" w:rsidRPr="008147A8">
              <w:rPr>
                <w:rStyle w:val="Hipervnculo"/>
                <w:noProof/>
              </w:rPr>
              <w:t>2.</w:t>
            </w:r>
            <w:r w:rsidR="005D6138">
              <w:rPr>
                <w:rFonts w:asciiTheme="minorHAnsi" w:eastAsiaTheme="minorEastAsia" w:hAnsiTheme="minorHAnsi" w:cstheme="minorBidi"/>
                <w:noProof/>
                <w:color w:val="auto"/>
                <w:sz w:val="22"/>
                <w:szCs w:val="22"/>
                <w:lang w:eastAsia="es-CO"/>
              </w:rPr>
              <w:tab/>
            </w:r>
            <w:r w:rsidR="005D6138" w:rsidRPr="008147A8">
              <w:rPr>
                <w:rStyle w:val="Hipervnculo"/>
                <w:noProof/>
              </w:rPr>
              <w:t>DEFINICIÓN DEL PROBLEMA</w:t>
            </w:r>
            <w:r w:rsidR="005D6138">
              <w:rPr>
                <w:noProof/>
                <w:webHidden/>
              </w:rPr>
              <w:tab/>
            </w:r>
            <w:r w:rsidR="005D6138">
              <w:rPr>
                <w:noProof/>
                <w:webHidden/>
              </w:rPr>
              <w:fldChar w:fldCharType="begin"/>
            </w:r>
            <w:r w:rsidR="005D6138">
              <w:rPr>
                <w:noProof/>
                <w:webHidden/>
              </w:rPr>
              <w:instrText xml:space="preserve"> PAGEREF _Toc517614783 \h </w:instrText>
            </w:r>
            <w:r w:rsidR="005D6138">
              <w:rPr>
                <w:noProof/>
                <w:webHidden/>
              </w:rPr>
            </w:r>
            <w:r w:rsidR="005D6138">
              <w:rPr>
                <w:noProof/>
                <w:webHidden/>
              </w:rPr>
              <w:fldChar w:fldCharType="separate"/>
            </w:r>
            <w:r w:rsidR="005D6138">
              <w:rPr>
                <w:noProof/>
                <w:webHidden/>
              </w:rPr>
              <w:t>4</w:t>
            </w:r>
            <w:r w:rsidR="005D6138">
              <w:rPr>
                <w:noProof/>
                <w:webHidden/>
              </w:rPr>
              <w:fldChar w:fldCharType="end"/>
            </w:r>
          </w:hyperlink>
        </w:p>
        <w:p w:rsidR="005D6138" w:rsidRDefault="00AE0ED6">
          <w:pPr>
            <w:pStyle w:val="TDC1"/>
            <w:tabs>
              <w:tab w:val="left" w:pos="440"/>
              <w:tab w:val="right" w:leader="dot" w:pos="8494"/>
            </w:tabs>
            <w:rPr>
              <w:rFonts w:asciiTheme="minorHAnsi" w:eastAsiaTheme="minorEastAsia" w:hAnsiTheme="minorHAnsi" w:cstheme="minorBidi"/>
              <w:noProof/>
              <w:color w:val="auto"/>
              <w:sz w:val="22"/>
              <w:szCs w:val="22"/>
              <w:lang w:eastAsia="es-CO"/>
            </w:rPr>
          </w:pPr>
          <w:hyperlink w:anchor="_Toc517614784" w:history="1">
            <w:r w:rsidR="005D6138" w:rsidRPr="008147A8">
              <w:rPr>
                <w:rStyle w:val="Hipervnculo"/>
                <w:noProof/>
              </w:rPr>
              <w:t>3.</w:t>
            </w:r>
            <w:r w:rsidR="005D6138">
              <w:rPr>
                <w:rFonts w:asciiTheme="minorHAnsi" w:eastAsiaTheme="minorEastAsia" w:hAnsiTheme="minorHAnsi" w:cstheme="minorBidi"/>
                <w:noProof/>
                <w:color w:val="auto"/>
                <w:sz w:val="22"/>
                <w:szCs w:val="22"/>
                <w:lang w:eastAsia="es-CO"/>
              </w:rPr>
              <w:tab/>
            </w:r>
            <w:r w:rsidR="005D6138" w:rsidRPr="008147A8">
              <w:rPr>
                <w:rStyle w:val="Hipervnculo"/>
                <w:noProof/>
              </w:rPr>
              <w:t>ANTECEDENTES</w:t>
            </w:r>
            <w:r w:rsidR="005D6138">
              <w:rPr>
                <w:noProof/>
                <w:webHidden/>
              </w:rPr>
              <w:tab/>
            </w:r>
            <w:r w:rsidR="005D6138">
              <w:rPr>
                <w:noProof/>
                <w:webHidden/>
              </w:rPr>
              <w:fldChar w:fldCharType="begin"/>
            </w:r>
            <w:r w:rsidR="005D6138">
              <w:rPr>
                <w:noProof/>
                <w:webHidden/>
              </w:rPr>
              <w:instrText xml:space="preserve"> PAGEREF _Toc517614784 \h </w:instrText>
            </w:r>
            <w:r w:rsidR="005D6138">
              <w:rPr>
                <w:noProof/>
                <w:webHidden/>
              </w:rPr>
            </w:r>
            <w:r w:rsidR="005D6138">
              <w:rPr>
                <w:noProof/>
                <w:webHidden/>
              </w:rPr>
              <w:fldChar w:fldCharType="separate"/>
            </w:r>
            <w:r w:rsidR="005D6138">
              <w:rPr>
                <w:noProof/>
                <w:webHidden/>
              </w:rPr>
              <w:t>4</w:t>
            </w:r>
            <w:r w:rsidR="005D6138">
              <w:rPr>
                <w:noProof/>
                <w:webHidden/>
              </w:rPr>
              <w:fldChar w:fldCharType="end"/>
            </w:r>
          </w:hyperlink>
        </w:p>
        <w:p w:rsidR="005D6138" w:rsidRDefault="00AE0ED6">
          <w:pPr>
            <w:pStyle w:val="TDC1"/>
            <w:tabs>
              <w:tab w:val="left" w:pos="440"/>
              <w:tab w:val="right" w:leader="dot" w:pos="8494"/>
            </w:tabs>
            <w:rPr>
              <w:rFonts w:asciiTheme="minorHAnsi" w:eastAsiaTheme="minorEastAsia" w:hAnsiTheme="minorHAnsi" w:cstheme="minorBidi"/>
              <w:noProof/>
              <w:color w:val="auto"/>
              <w:sz w:val="22"/>
              <w:szCs w:val="22"/>
              <w:lang w:eastAsia="es-CO"/>
            </w:rPr>
          </w:pPr>
          <w:hyperlink w:anchor="_Toc517614785" w:history="1">
            <w:r w:rsidR="005D6138" w:rsidRPr="008147A8">
              <w:rPr>
                <w:rStyle w:val="Hipervnculo"/>
                <w:noProof/>
              </w:rPr>
              <w:t>4.</w:t>
            </w:r>
            <w:r w:rsidR="005D6138">
              <w:rPr>
                <w:rFonts w:asciiTheme="minorHAnsi" w:eastAsiaTheme="minorEastAsia" w:hAnsiTheme="minorHAnsi" w:cstheme="minorBidi"/>
                <w:noProof/>
                <w:color w:val="auto"/>
                <w:sz w:val="22"/>
                <w:szCs w:val="22"/>
                <w:lang w:eastAsia="es-CO"/>
              </w:rPr>
              <w:tab/>
            </w:r>
            <w:r w:rsidR="005D6138" w:rsidRPr="008147A8">
              <w:rPr>
                <w:rStyle w:val="Hipervnculo"/>
                <w:noProof/>
              </w:rPr>
              <w:t>JUSTIFICACIÓN</w:t>
            </w:r>
            <w:r w:rsidR="005D6138">
              <w:rPr>
                <w:noProof/>
                <w:webHidden/>
              </w:rPr>
              <w:tab/>
            </w:r>
            <w:r w:rsidR="005D6138">
              <w:rPr>
                <w:noProof/>
                <w:webHidden/>
              </w:rPr>
              <w:fldChar w:fldCharType="begin"/>
            </w:r>
            <w:r w:rsidR="005D6138">
              <w:rPr>
                <w:noProof/>
                <w:webHidden/>
              </w:rPr>
              <w:instrText xml:space="preserve"> PAGEREF _Toc517614785 \h </w:instrText>
            </w:r>
            <w:r w:rsidR="005D6138">
              <w:rPr>
                <w:noProof/>
                <w:webHidden/>
              </w:rPr>
            </w:r>
            <w:r w:rsidR="005D6138">
              <w:rPr>
                <w:noProof/>
                <w:webHidden/>
              </w:rPr>
              <w:fldChar w:fldCharType="separate"/>
            </w:r>
            <w:r w:rsidR="005D6138">
              <w:rPr>
                <w:noProof/>
                <w:webHidden/>
              </w:rPr>
              <w:t>4</w:t>
            </w:r>
            <w:r w:rsidR="005D6138">
              <w:rPr>
                <w:noProof/>
                <w:webHidden/>
              </w:rPr>
              <w:fldChar w:fldCharType="end"/>
            </w:r>
          </w:hyperlink>
        </w:p>
        <w:p w:rsidR="005D6138" w:rsidRDefault="00AE0ED6">
          <w:pPr>
            <w:pStyle w:val="TDC1"/>
            <w:tabs>
              <w:tab w:val="left" w:pos="440"/>
              <w:tab w:val="right" w:leader="dot" w:pos="8494"/>
            </w:tabs>
            <w:rPr>
              <w:rFonts w:asciiTheme="minorHAnsi" w:eastAsiaTheme="minorEastAsia" w:hAnsiTheme="minorHAnsi" w:cstheme="minorBidi"/>
              <w:noProof/>
              <w:color w:val="auto"/>
              <w:sz w:val="22"/>
              <w:szCs w:val="22"/>
              <w:lang w:eastAsia="es-CO"/>
            </w:rPr>
          </w:pPr>
          <w:hyperlink w:anchor="_Toc517614786" w:history="1">
            <w:r w:rsidR="005D6138" w:rsidRPr="008147A8">
              <w:rPr>
                <w:rStyle w:val="Hipervnculo"/>
                <w:noProof/>
              </w:rPr>
              <w:t>5.</w:t>
            </w:r>
            <w:r w:rsidR="005D6138">
              <w:rPr>
                <w:rFonts w:asciiTheme="minorHAnsi" w:eastAsiaTheme="minorEastAsia" w:hAnsiTheme="minorHAnsi" w:cstheme="minorBidi"/>
                <w:noProof/>
                <w:color w:val="auto"/>
                <w:sz w:val="22"/>
                <w:szCs w:val="22"/>
                <w:lang w:eastAsia="es-CO"/>
              </w:rPr>
              <w:tab/>
            </w:r>
            <w:r w:rsidR="005D6138" w:rsidRPr="008147A8">
              <w:rPr>
                <w:rStyle w:val="Hipervnculo"/>
                <w:noProof/>
              </w:rPr>
              <w:t>OBJETIVOS</w:t>
            </w:r>
            <w:r w:rsidR="005D6138">
              <w:rPr>
                <w:noProof/>
                <w:webHidden/>
              </w:rPr>
              <w:tab/>
            </w:r>
            <w:r w:rsidR="005D6138">
              <w:rPr>
                <w:noProof/>
                <w:webHidden/>
              </w:rPr>
              <w:fldChar w:fldCharType="begin"/>
            </w:r>
            <w:r w:rsidR="005D6138">
              <w:rPr>
                <w:noProof/>
                <w:webHidden/>
              </w:rPr>
              <w:instrText xml:space="preserve"> PAGEREF _Toc517614786 \h </w:instrText>
            </w:r>
            <w:r w:rsidR="005D6138">
              <w:rPr>
                <w:noProof/>
                <w:webHidden/>
              </w:rPr>
            </w:r>
            <w:r w:rsidR="005D6138">
              <w:rPr>
                <w:noProof/>
                <w:webHidden/>
              </w:rPr>
              <w:fldChar w:fldCharType="separate"/>
            </w:r>
            <w:r w:rsidR="005D6138">
              <w:rPr>
                <w:noProof/>
                <w:webHidden/>
              </w:rPr>
              <w:t>5</w:t>
            </w:r>
            <w:r w:rsidR="005D6138">
              <w:rPr>
                <w:noProof/>
                <w:webHidden/>
              </w:rPr>
              <w:fldChar w:fldCharType="end"/>
            </w:r>
          </w:hyperlink>
        </w:p>
        <w:p w:rsidR="005D6138" w:rsidRDefault="00AE0ED6">
          <w:pPr>
            <w:pStyle w:val="TDC2"/>
            <w:tabs>
              <w:tab w:val="left" w:pos="880"/>
              <w:tab w:val="right" w:leader="dot" w:pos="8494"/>
            </w:tabs>
            <w:rPr>
              <w:rFonts w:asciiTheme="minorHAnsi" w:eastAsiaTheme="minorEastAsia" w:hAnsiTheme="minorHAnsi" w:cstheme="minorBidi"/>
              <w:noProof/>
              <w:color w:val="auto"/>
              <w:sz w:val="22"/>
              <w:szCs w:val="22"/>
              <w:lang w:eastAsia="es-CO"/>
            </w:rPr>
          </w:pPr>
          <w:hyperlink w:anchor="_Toc517614787" w:history="1">
            <w:r w:rsidR="005D6138" w:rsidRPr="008147A8">
              <w:rPr>
                <w:rStyle w:val="Hipervnculo"/>
                <w:rFonts w:cs="Arial"/>
                <w:noProof/>
              </w:rPr>
              <w:t>5.1.</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OBJETIVO GENERAL</w:t>
            </w:r>
            <w:r w:rsidR="005D6138">
              <w:rPr>
                <w:noProof/>
                <w:webHidden/>
              </w:rPr>
              <w:tab/>
            </w:r>
            <w:r w:rsidR="005D6138">
              <w:rPr>
                <w:noProof/>
                <w:webHidden/>
              </w:rPr>
              <w:fldChar w:fldCharType="begin"/>
            </w:r>
            <w:r w:rsidR="005D6138">
              <w:rPr>
                <w:noProof/>
                <w:webHidden/>
              </w:rPr>
              <w:instrText xml:space="preserve"> PAGEREF _Toc517614787 \h </w:instrText>
            </w:r>
            <w:r w:rsidR="005D6138">
              <w:rPr>
                <w:noProof/>
                <w:webHidden/>
              </w:rPr>
            </w:r>
            <w:r w:rsidR="005D6138">
              <w:rPr>
                <w:noProof/>
                <w:webHidden/>
              </w:rPr>
              <w:fldChar w:fldCharType="separate"/>
            </w:r>
            <w:r w:rsidR="005D6138">
              <w:rPr>
                <w:noProof/>
                <w:webHidden/>
              </w:rPr>
              <w:t>5</w:t>
            </w:r>
            <w:r w:rsidR="005D6138">
              <w:rPr>
                <w:noProof/>
                <w:webHidden/>
              </w:rPr>
              <w:fldChar w:fldCharType="end"/>
            </w:r>
          </w:hyperlink>
        </w:p>
        <w:p w:rsidR="005D6138" w:rsidRDefault="00AE0ED6">
          <w:pPr>
            <w:pStyle w:val="TDC2"/>
            <w:tabs>
              <w:tab w:val="left" w:pos="880"/>
              <w:tab w:val="right" w:leader="dot" w:pos="8494"/>
            </w:tabs>
            <w:rPr>
              <w:rFonts w:asciiTheme="minorHAnsi" w:eastAsiaTheme="minorEastAsia" w:hAnsiTheme="minorHAnsi" w:cstheme="minorBidi"/>
              <w:noProof/>
              <w:color w:val="auto"/>
              <w:sz w:val="22"/>
              <w:szCs w:val="22"/>
              <w:lang w:eastAsia="es-CO"/>
            </w:rPr>
          </w:pPr>
          <w:hyperlink w:anchor="_Toc517614788" w:history="1">
            <w:r w:rsidR="005D6138" w:rsidRPr="008147A8">
              <w:rPr>
                <w:rStyle w:val="Hipervnculo"/>
                <w:rFonts w:cs="Arial"/>
                <w:noProof/>
              </w:rPr>
              <w:t>5.2.</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OBJETIVOS ESPECÍFICOS</w:t>
            </w:r>
            <w:r w:rsidR="005D6138">
              <w:rPr>
                <w:noProof/>
                <w:webHidden/>
              </w:rPr>
              <w:tab/>
            </w:r>
            <w:r w:rsidR="005D6138">
              <w:rPr>
                <w:noProof/>
                <w:webHidden/>
              </w:rPr>
              <w:fldChar w:fldCharType="begin"/>
            </w:r>
            <w:r w:rsidR="005D6138">
              <w:rPr>
                <w:noProof/>
                <w:webHidden/>
              </w:rPr>
              <w:instrText xml:space="preserve"> PAGEREF _Toc517614788 \h </w:instrText>
            </w:r>
            <w:r w:rsidR="005D6138">
              <w:rPr>
                <w:noProof/>
                <w:webHidden/>
              </w:rPr>
            </w:r>
            <w:r w:rsidR="005D6138">
              <w:rPr>
                <w:noProof/>
                <w:webHidden/>
              </w:rPr>
              <w:fldChar w:fldCharType="separate"/>
            </w:r>
            <w:r w:rsidR="005D6138">
              <w:rPr>
                <w:noProof/>
                <w:webHidden/>
              </w:rPr>
              <w:t>5</w:t>
            </w:r>
            <w:r w:rsidR="005D6138">
              <w:rPr>
                <w:noProof/>
                <w:webHidden/>
              </w:rPr>
              <w:fldChar w:fldCharType="end"/>
            </w:r>
          </w:hyperlink>
        </w:p>
        <w:p w:rsidR="005D6138" w:rsidRDefault="00AE0ED6">
          <w:pPr>
            <w:pStyle w:val="TDC1"/>
            <w:tabs>
              <w:tab w:val="left" w:pos="440"/>
              <w:tab w:val="right" w:leader="dot" w:pos="8494"/>
            </w:tabs>
            <w:rPr>
              <w:rFonts w:asciiTheme="minorHAnsi" w:eastAsiaTheme="minorEastAsia" w:hAnsiTheme="minorHAnsi" w:cstheme="minorBidi"/>
              <w:noProof/>
              <w:color w:val="auto"/>
              <w:sz w:val="22"/>
              <w:szCs w:val="22"/>
              <w:lang w:eastAsia="es-CO"/>
            </w:rPr>
          </w:pPr>
          <w:hyperlink w:anchor="_Toc517614789" w:history="1">
            <w:r w:rsidR="005D6138" w:rsidRPr="008147A8">
              <w:rPr>
                <w:rStyle w:val="Hipervnculo"/>
                <w:noProof/>
              </w:rPr>
              <w:t>6.</w:t>
            </w:r>
            <w:r w:rsidR="005D6138">
              <w:rPr>
                <w:rFonts w:asciiTheme="minorHAnsi" w:eastAsiaTheme="minorEastAsia" w:hAnsiTheme="minorHAnsi" w:cstheme="minorBidi"/>
                <w:noProof/>
                <w:color w:val="auto"/>
                <w:sz w:val="22"/>
                <w:szCs w:val="22"/>
                <w:lang w:eastAsia="es-CO"/>
              </w:rPr>
              <w:tab/>
            </w:r>
            <w:r w:rsidR="005D6138" w:rsidRPr="008147A8">
              <w:rPr>
                <w:rStyle w:val="Hipervnculo"/>
                <w:noProof/>
              </w:rPr>
              <w:t>ALCANCE Y LIMITACIONES</w:t>
            </w:r>
            <w:r w:rsidR="005D6138">
              <w:rPr>
                <w:noProof/>
                <w:webHidden/>
              </w:rPr>
              <w:tab/>
            </w:r>
            <w:r w:rsidR="005D6138">
              <w:rPr>
                <w:noProof/>
                <w:webHidden/>
              </w:rPr>
              <w:fldChar w:fldCharType="begin"/>
            </w:r>
            <w:r w:rsidR="005D6138">
              <w:rPr>
                <w:noProof/>
                <w:webHidden/>
              </w:rPr>
              <w:instrText xml:space="preserve"> PAGEREF _Toc517614789 \h </w:instrText>
            </w:r>
            <w:r w:rsidR="005D6138">
              <w:rPr>
                <w:noProof/>
                <w:webHidden/>
              </w:rPr>
            </w:r>
            <w:r w:rsidR="005D6138">
              <w:rPr>
                <w:noProof/>
                <w:webHidden/>
              </w:rPr>
              <w:fldChar w:fldCharType="separate"/>
            </w:r>
            <w:r w:rsidR="005D6138">
              <w:rPr>
                <w:noProof/>
                <w:webHidden/>
              </w:rPr>
              <w:t>5</w:t>
            </w:r>
            <w:r w:rsidR="005D6138">
              <w:rPr>
                <w:noProof/>
                <w:webHidden/>
              </w:rPr>
              <w:fldChar w:fldCharType="end"/>
            </w:r>
          </w:hyperlink>
        </w:p>
        <w:p w:rsidR="005D6138" w:rsidRDefault="00AE0ED6">
          <w:pPr>
            <w:pStyle w:val="TDC1"/>
            <w:tabs>
              <w:tab w:val="left" w:pos="440"/>
              <w:tab w:val="right" w:leader="dot" w:pos="8494"/>
            </w:tabs>
            <w:rPr>
              <w:rFonts w:asciiTheme="minorHAnsi" w:eastAsiaTheme="minorEastAsia" w:hAnsiTheme="minorHAnsi" w:cstheme="minorBidi"/>
              <w:noProof/>
              <w:color w:val="auto"/>
              <w:sz w:val="22"/>
              <w:szCs w:val="22"/>
              <w:lang w:eastAsia="es-CO"/>
            </w:rPr>
          </w:pPr>
          <w:hyperlink w:anchor="_Toc517614790" w:history="1">
            <w:r w:rsidR="005D6138" w:rsidRPr="008147A8">
              <w:rPr>
                <w:rStyle w:val="Hipervnculo"/>
                <w:noProof/>
              </w:rPr>
              <w:t>7.</w:t>
            </w:r>
            <w:r w:rsidR="005D6138">
              <w:rPr>
                <w:rFonts w:asciiTheme="minorHAnsi" w:eastAsiaTheme="minorEastAsia" w:hAnsiTheme="minorHAnsi" w:cstheme="minorBidi"/>
                <w:noProof/>
                <w:color w:val="auto"/>
                <w:sz w:val="22"/>
                <w:szCs w:val="22"/>
                <w:lang w:eastAsia="es-CO"/>
              </w:rPr>
              <w:tab/>
            </w:r>
            <w:r w:rsidR="005D6138" w:rsidRPr="008147A8">
              <w:rPr>
                <w:rStyle w:val="Hipervnculo"/>
                <w:noProof/>
              </w:rPr>
              <w:t>ESTUDIO DE VIABILIDAD DEL PROYECTO</w:t>
            </w:r>
            <w:r w:rsidR="005D6138">
              <w:rPr>
                <w:noProof/>
                <w:webHidden/>
              </w:rPr>
              <w:tab/>
            </w:r>
            <w:r w:rsidR="005D6138">
              <w:rPr>
                <w:noProof/>
                <w:webHidden/>
              </w:rPr>
              <w:fldChar w:fldCharType="begin"/>
            </w:r>
            <w:r w:rsidR="005D6138">
              <w:rPr>
                <w:noProof/>
                <w:webHidden/>
              </w:rPr>
              <w:instrText xml:space="preserve"> PAGEREF _Toc517614790 \h </w:instrText>
            </w:r>
            <w:r w:rsidR="005D6138">
              <w:rPr>
                <w:noProof/>
                <w:webHidden/>
              </w:rPr>
            </w:r>
            <w:r w:rsidR="005D6138">
              <w:rPr>
                <w:noProof/>
                <w:webHidden/>
              </w:rPr>
              <w:fldChar w:fldCharType="separate"/>
            </w:r>
            <w:r w:rsidR="005D6138">
              <w:rPr>
                <w:noProof/>
                <w:webHidden/>
              </w:rPr>
              <w:t>5</w:t>
            </w:r>
            <w:r w:rsidR="005D6138">
              <w:rPr>
                <w:noProof/>
                <w:webHidden/>
              </w:rPr>
              <w:fldChar w:fldCharType="end"/>
            </w:r>
          </w:hyperlink>
        </w:p>
        <w:p w:rsidR="005D6138" w:rsidRDefault="00AE0ED6">
          <w:pPr>
            <w:pStyle w:val="TDC2"/>
            <w:tabs>
              <w:tab w:val="left" w:pos="880"/>
              <w:tab w:val="right" w:leader="dot" w:pos="8494"/>
            </w:tabs>
            <w:rPr>
              <w:rFonts w:asciiTheme="minorHAnsi" w:eastAsiaTheme="minorEastAsia" w:hAnsiTheme="minorHAnsi" w:cstheme="minorBidi"/>
              <w:noProof/>
              <w:color w:val="auto"/>
              <w:sz w:val="22"/>
              <w:szCs w:val="22"/>
              <w:lang w:eastAsia="es-CO"/>
            </w:rPr>
          </w:pPr>
          <w:hyperlink w:anchor="_Toc517614791" w:history="1">
            <w:r w:rsidR="005D6138" w:rsidRPr="008147A8">
              <w:rPr>
                <w:rStyle w:val="Hipervnculo"/>
                <w:rFonts w:cs="Arial"/>
                <w:noProof/>
              </w:rPr>
              <w:t>7.1.</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VIABILIDAD TÉCNICA.</w:t>
            </w:r>
            <w:r w:rsidR="005D6138">
              <w:rPr>
                <w:noProof/>
                <w:webHidden/>
              </w:rPr>
              <w:tab/>
            </w:r>
            <w:r w:rsidR="005D6138">
              <w:rPr>
                <w:noProof/>
                <w:webHidden/>
              </w:rPr>
              <w:fldChar w:fldCharType="begin"/>
            </w:r>
            <w:r w:rsidR="005D6138">
              <w:rPr>
                <w:noProof/>
                <w:webHidden/>
              </w:rPr>
              <w:instrText xml:space="preserve"> PAGEREF _Toc517614791 \h </w:instrText>
            </w:r>
            <w:r w:rsidR="005D6138">
              <w:rPr>
                <w:noProof/>
                <w:webHidden/>
              </w:rPr>
            </w:r>
            <w:r w:rsidR="005D6138">
              <w:rPr>
                <w:noProof/>
                <w:webHidden/>
              </w:rPr>
              <w:fldChar w:fldCharType="separate"/>
            </w:r>
            <w:r w:rsidR="005D6138">
              <w:rPr>
                <w:noProof/>
                <w:webHidden/>
              </w:rPr>
              <w:t>5</w:t>
            </w:r>
            <w:r w:rsidR="005D6138">
              <w:rPr>
                <w:noProof/>
                <w:webHidden/>
              </w:rPr>
              <w:fldChar w:fldCharType="end"/>
            </w:r>
          </w:hyperlink>
        </w:p>
        <w:p w:rsidR="005D6138" w:rsidRDefault="00AE0ED6">
          <w:pPr>
            <w:pStyle w:val="TDC2"/>
            <w:tabs>
              <w:tab w:val="left" w:pos="880"/>
              <w:tab w:val="right" w:leader="dot" w:pos="8494"/>
            </w:tabs>
            <w:rPr>
              <w:rFonts w:asciiTheme="minorHAnsi" w:eastAsiaTheme="minorEastAsia" w:hAnsiTheme="minorHAnsi" w:cstheme="minorBidi"/>
              <w:noProof/>
              <w:color w:val="auto"/>
              <w:sz w:val="22"/>
              <w:szCs w:val="22"/>
              <w:lang w:eastAsia="es-CO"/>
            </w:rPr>
          </w:pPr>
          <w:hyperlink w:anchor="_Toc517614792" w:history="1">
            <w:r w:rsidR="005D6138" w:rsidRPr="008147A8">
              <w:rPr>
                <w:rStyle w:val="Hipervnculo"/>
                <w:rFonts w:cs="Arial"/>
                <w:noProof/>
              </w:rPr>
              <w:t>7.2.</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VIABILIDAD FINANCIERA</w:t>
            </w:r>
            <w:r w:rsidR="005D6138">
              <w:rPr>
                <w:noProof/>
                <w:webHidden/>
              </w:rPr>
              <w:tab/>
            </w:r>
            <w:r w:rsidR="005D6138">
              <w:rPr>
                <w:noProof/>
                <w:webHidden/>
              </w:rPr>
              <w:fldChar w:fldCharType="begin"/>
            </w:r>
            <w:r w:rsidR="005D6138">
              <w:rPr>
                <w:noProof/>
                <w:webHidden/>
              </w:rPr>
              <w:instrText xml:space="preserve"> PAGEREF _Toc517614792 \h </w:instrText>
            </w:r>
            <w:r w:rsidR="005D6138">
              <w:rPr>
                <w:noProof/>
                <w:webHidden/>
              </w:rPr>
            </w:r>
            <w:r w:rsidR="005D6138">
              <w:rPr>
                <w:noProof/>
                <w:webHidden/>
              </w:rPr>
              <w:fldChar w:fldCharType="separate"/>
            </w:r>
            <w:r w:rsidR="005D6138">
              <w:rPr>
                <w:noProof/>
                <w:webHidden/>
              </w:rPr>
              <w:t>6</w:t>
            </w:r>
            <w:r w:rsidR="005D6138">
              <w:rPr>
                <w:noProof/>
                <w:webHidden/>
              </w:rPr>
              <w:fldChar w:fldCharType="end"/>
            </w:r>
          </w:hyperlink>
        </w:p>
        <w:p w:rsidR="005D6138" w:rsidRDefault="00AE0ED6">
          <w:pPr>
            <w:pStyle w:val="TDC2"/>
            <w:tabs>
              <w:tab w:val="left" w:pos="880"/>
              <w:tab w:val="right" w:leader="dot" w:pos="8494"/>
            </w:tabs>
            <w:rPr>
              <w:rFonts w:asciiTheme="minorHAnsi" w:eastAsiaTheme="minorEastAsia" w:hAnsiTheme="minorHAnsi" w:cstheme="minorBidi"/>
              <w:noProof/>
              <w:color w:val="auto"/>
              <w:sz w:val="22"/>
              <w:szCs w:val="22"/>
              <w:lang w:eastAsia="es-CO"/>
            </w:rPr>
          </w:pPr>
          <w:hyperlink w:anchor="_Toc517614793" w:history="1">
            <w:r w:rsidR="005D6138" w:rsidRPr="008147A8">
              <w:rPr>
                <w:rStyle w:val="Hipervnculo"/>
                <w:rFonts w:cs="Arial"/>
                <w:noProof/>
              </w:rPr>
              <w:t>7.3.</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VIABILIDAD LEGAL</w:t>
            </w:r>
            <w:r w:rsidR="005D6138">
              <w:rPr>
                <w:noProof/>
                <w:webHidden/>
              </w:rPr>
              <w:tab/>
            </w:r>
            <w:r w:rsidR="005D6138">
              <w:rPr>
                <w:noProof/>
                <w:webHidden/>
              </w:rPr>
              <w:fldChar w:fldCharType="begin"/>
            </w:r>
            <w:r w:rsidR="005D6138">
              <w:rPr>
                <w:noProof/>
                <w:webHidden/>
              </w:rPr>
              <w:instrText xml:space="preserve"> PAGEREF _Toc517614793 \h </w:instrText>
            </w:r>
            <w:r w:rsidR="005D6138">
              <w:rPr>
                <w:noProof/>
                <w:webHidden/>
              </w:rPr>
            </w:r>
            <w:r w:rsidR="005D6138">
              <w:rPr>
                <w:noProof/>
                <w:webHidden/>
              </w:rPr>
              <w:fldChar w:fldCharType="separate"/>
            </w:r>
            <w:r w:rsidR="005D6138">
              <w:rPr>
                <w:noProof/>
                <w:webHidden/>
              </w:rPr>
              <w:t>6</w:t>
            </w:r>
            <w:r w:rsidR="005D6138">
              <w:rPr>
                <w:noProof/>
                <w:webHidden/>
              </w:rPr>
              <w:fldChar w:fldCharType="end"/>
            </w:r>
          </w:hyperlink>
        </w:p>
        <w:p w:rsidR="005D6138" w:rsidRDefault="00AE0ED6">
          <w:pPr>
            <w:pStyle w:val="TDC1"/>
            <w:tabs>
              <w:tab w:val="left" w:pos="440"/>
              <w:tab w:val="right" w:leader="dot" w:pos="8494"/>
            </w:tabs>
            <w:rPr>
              <w:rFonts w:asciiTheme="minorHAnsi" w:eastAsiaTheme="minorEastAsia" w:hAnsiTheme="minorHAnsi" w:cstheme="minorBidi"/>
              <w:noProof/>
              <w:color w:val="auto"/>
              <w:sz w:val="22"/>
              <w:szCs w:val="22"/>
              <w:lang w:eastAsia="es-CO"/>
            </w:rPr>
          </w:pPr>
          <w:hyperlink w:anchor="_Toc517614794" w:history="1">
            <w:r w:rsidR="005D6138" w:rsidRPr="008147A8">
              <w:rPr>
                <w:rStyle w:val="Hipervnculo"/>
                <w:noProof/>
              </w:rPr>
              <w:t>8.</w:t>
            </w:r>
            <w:r w:rsidR="005D6138">
              <w:rPr>
                <w:rFonts w:asciiTheme="minorHAnsi" w:eastAsiaTheme="minorEastAsia" w:hAnsiTheme="minorHAnsi" w:cstheme="minorBidi"/>
                <w:noProof/>
                <w:color w:val="auto"/>
                <w:sz w:val="22"/>
                <w:szCs w:val="22"/>
                <w:lang w:eastAsia="es-CO"/>
              </w:rPr>
              <w:tab/>
            </w:r>
            <w:r w:rsidR="005D6138" w:rsidRPr="008147A8">
              <w:rPr>
                <w:rStyle w:val="Hipervnculo"/>
                <w:noProof/>
              </w:rPr>
              <w:t>ESTUDIOS DE RIESGOS DEL PROYECTO.</w:t>
            </w:r>
            <w:r w:rsidR="005D6138">
              <w:rPr>
                <w:noProof/>
                <w:webHidden/>
              </w:rPr>
              <w:tab/>
            </w:r>
            <w:r w:rsidR="005D6138">
              <w:rPr>
                <w:noProof/>
                <w:webHidden/>
              </w:rPr>
              <w:fldChar w:fldCharType="begin"/>
            </w:r>
            <w:r w:rsidR="005D6138">
              <w:rPr>
                <w:noProof/>
                <w:webHidden/>
              </w:rPr>
              <w:instrText xml:space="preserve"> PAGEREF _Toc517614794 \h </w:instrText>
            </w:r>
            <w:r w:rsidR="005D6138">
              <w:rPr>
                <w:noProof/>
                <w:webHidden/>
              </w:rPr>
            </w:r>
            <w:r w:rsidR="005D6138">
              <w:rPr>
                <w:noProof/>
                <w:webHidden/>
              </w:rPr>
              <w:fldChar w:fldCharType="separate"/>
            </w:r>
            <w:r w:rsidR="005D6138">
              <w:rPr>
                <w:noProof/>
                <w:webHidden/>
              </w:rPr>
              <w:t>6</w:t>
            </w:r>
            <w:r w:rsidR="005D6138">
              <w:rPr>
                <w:noProof/>
                <w:webHidden/>
              </w:rPr>
              <w:fldChar w:fldCharType="end"/>
            </w:r>
          </w:hyperlink>
        </w:p>
        <w:p w:rsidR="005D6138" w:rsidRDefault="00AE0ED6">
          <w:pPr>
            <w:pStyle w:val="TDC2"/>
            <w:tabs>
              <w:tab w:val="left" w:pos="880"/>
              <w:tab w:val="right" w:leader="dot" w:pos="8494"/>
            </w:tabs>
            <w:rPr>
              <w:rFonts w:asciiTheme="minorHAnsi" w:eastAsiaTheme="minorEastAsia" w:hAnsiTheme="minorHAnsi" w:cstheme="minorBidi"/>
              <w:noProof/>
              <w:color w:val="auto"/>
              <w:sz w:val="22"/>
              <w:szCs w:val="22"/>
              <w:lang w:eastAsia="es-CO"/>
            </w:rPr>
          </w:pPr>
          <w:hyperlink w:anchor="_Toc517614795" w:history="1">
            <w:r w:rsidR="005D6138" w:rsidRPr="008147A8">
              <w:rPr>
                <w:rStyle w:val="Hipervnculo"/>
                <w:rFonts w:cs="Arial"/>
                <w:noProof/>
              </w:rPr>
              <w:t>8.1.</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IDENTIFICACION DE RIESGOS</w:t>
            </w:r>
            <w:r w:rsidR="005D6138">
              <w:rPr>
                <w:noProof/>
                <w:webHidden/>
              </w:rPr>
              <w:tab/>
            </w:r>
            <w:r w:rsidR="005D6138">
              <w:rPr>
                <w:noProof/>
                <w:webHidden/>
              </w:rPr>
              <w:fldChar w:fldCharType="begin"/>
            </w:r>
            <w:r w:rsidR="005D6138">
              <w:rPr>
                <w:noProof/>
                <w:webHidden/>
              </w:rPr>
              <w:instrText xml:space="preserve"> PAGEREF _Toc517614795 \h </w:instrText>
            </w:r>
            <w:r w:rsidR="005D6138">
              <w:rPr>
                <w:noProof/>
                <w:webHidden/>
              </w:rPr>
            </w:r>
            <w:r w:rsidR="005D6138">
              <w:rPr>
                <w:noProof/>
                <w:webHidden/>
              </w:rPr>
              <w:fldChar w:fldCharType="separate"/>
            </w:r>
            <w:r w:rsidR="005D6138">
              <w:rPr>
                <w:noProof/>
                <w:webHidden/>
              </w:rPr>
              <w:t>6</w:t>
            </w:r>
            <w:r w:rsidR="005D6138">
              <w:rPr>
                <w:noProof/>
                <w:webHidden/>
              </w:rPr>
              <w:fldChar w:fldCharType="end"/>
            </w:r>
          </w:hyperlink>
        </w:p>
        <w:p w:rsidR="005D6138" w:rsidRDefault="00AE0ED6">
          <w:pPr>
            <w:pStyle w:val="TDC2"/>
            <w:tabs>
              <w:tab w:val="left" w:pos="880"/>
              <w:tab w:val="right" w:leader="dot" w:pos="8494"/>
            </w:tabs>
            <w:rPr>
              <w:rFonts w:asciiTheme="minorHAnsi" w:eastAsiaTheme="minorEastAsia" w:hAnsiTheme="minorHAnsi" w:cstheme="minorBidi"/>
              <w:noProof/>
              <w:color w:val="auto"/>
              <w:sz w:val="22"/>
              <w:szCs w:val="22"/>
              <w:lang w:eastAsia="es-CO"/>
            </w:rPr>
          </w:pPr>
          <w:hyperlink w:anchor="_Toc517614796" w:history="1">
            <w:r w:rsidR="005D6138" w:rsidRPr="008147A8">
              <w:rPr>
                <w:rStyle w:val="Hipervnculo"/>
                <w:rFonts w:cs="Arial"/>
                <w:noProof/>
              </w:rPr>
              <w:t>8.2.</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PLANES DE CONTIGENCIA</w:t>
            </w:r>
            <w:r w:rsidR="005D6138">
              <w:rPr>
                <w:noProof/>
                <w:webHidden/>
              </w:rPr>
              <w:tab/>
            </w:r>
            <w:r w:rsidR="005D6138">
              <w:rPr>
                <w:noProof/>
                <w:webHidden/>
              </w:rPr>
              <w:fldChar w:fldCharType="begin"/>
            </w:r>
            <w:r w:rsidR="005D6138">
              <w:rPr>
                <w:noProof/>
                <w:webHidden/>
              </w:rPr>
              <w:instrText xml:space="preserve"> PAGEREF _Toc517614796 \h </w:instrText>
            </w:r>
            <w:r w:rsidR="005D6138">
              <w:rPr>
                <w:noProof/>
                <w:webHidden/>
              </w:rPr>
            </w:r>
            <w:r w:rsidR="005D6138">
              <w:rPr>
                <w:noProof/>
                <w:webHidden/>
              </w:rPr>
              <w:fldChar w:fldCharType="separate"/>
            </w:r>
            <w:r w:rsidR="005D6138">
              <w:rPr>
                <w:noProof/>
                <w:webHidden/>
              </w:rPr>
              <w:t>6</w:t>
            </w:r>
            <w:r w:rsidR="005D6138">
              <w:rPr>
                <w:noProof/>
                <w:webHidden/>
              </w:rPr>
              <w:fldChar w:fldCharType="end"/>
            </w:r>
          </w:hyperlink>
        </w:p>
        <w:p w:rsidR="005D6138" w:rsidRDefault="00AE0ED6">
          <w:pPr>
            <w:pStyle w:val="TDC1"/>
            <w:tabs>
              <w:tab w:val="left" w:pos="440"/>
              <w:tab w:val="right" w:leader="dot" w:pos="8494"/>
            </w:tabs>
            <w:rPr>
              <w:rFonts w:asciiTheme="minorHAnsi" w:eastAsiaTheme="minorEastAsia" w:hAnsiTheme="minorHAnsi" w:cstheme="minorBidi"/>
              <w:noProof/>
              <w:color w:val="auto"/>
              <w:sz w:val="22"/>
              <w:szCs w:val="22"/>
              <w:lang w:eastAsia="es-CO"/>
            </w:rPr>
          </w:pPr>
          <w:hyperlink w:anchor="_Toc517614797" w:history="1">
            <w:r w:rsidR="005D6138" w:rsidRPr="008147A8">
              <w:rPr>
                <w:rStyle w:val="Hipervnculo"/>
                <w:noProof/>
              </w:rPr>
              <w:t>9.</w:t>
            </w:r>
            <w:r w:rsidR="005D6138">
              <w:rPr>
                <w:rFonts w:asciiTheme="minorHAnsi" w:eastAsiaTheme="minorEastAsia" w:hAnsiTheme="minorHAnsi" w:cstheme="minorBidi"/>
                <w:noProof/>
                <w:color w:val="auto"/>
                <w:sz w:val="22"/>
                <w:szCs w:val="22"/>
                <w:lang w:eastAsia="es-CO"/>
              </w:rPr>
              <w:tab/>
            </w:r>
            <w:r w:rsidR="005D6138" w:rsidRPr="008147A8">
              <w:rPr>
                <w:rStyle w:val="Hipervnculo"/>
                <w:noProof/>
              </w:rPr>
              <w:t>LEVANTAMIENTO DE INFORMACIÓN</w:t>
            </w:r>
            <w:r w:rsidR="005D6138">
              <w:rPr>
                <w:noProof/>
                <w:webHidden/>
              </w:rPr>
              <w:tab/>
            </w:r>
            <w:r w:rsidR="005D6138">
              <w:rPr>
                <w:noProof/>
                <w:webHidden/>
              </w:rPr>
              <w:fldChar w:fldCharType="begin"/>
            </w:r>
            <w:r w:rsidR="005D6138">
              <w:rPr>
                <w:noProof/>
                <w:webHidden/>
              </w:rPr>
              <w:instrText xml:space="preserve"> PAGEREF _Toc517614797 \h </w:instrText>
            </w:r>
            <w:r w:rsidR="005D6138">
              <w:rPr>
                <w:noProof/>
                <w:webHidden/>
              </w:rPr>
            </w:r>
            <w:r w:rsidR="005D6138">
              <w:rPr>
                <w:noProof/>
                <w:webHidden/>
              </w:rPr>
              <w:fldChar w:fldCharType="separate"/>
            </w:r>
            <w:r w:rsidR="005D6138">
              <w:rPr>
                <w:noProof/>
                <w:webHidden/>
              </w:rPr>
              <w:t>7</w:t>
            </w:r>
            <w:r w:rsidR="005D6138">
              <w:rPr>
                <w:noProof/>
                <w:webHidden/>
              </w:rPr>
              <w:fldChar w:fldCharType="end"/>
            </w:r>
          </w:hyperlink>
        </w:p>
        <w:p w:rsidR="005D6138" w:rsidRDefault="00AE0ED6">
          <w:pPr>
            <w:pStyle w:val="TDC2"/>
            <w:tabs>
              <w:tab w:val="left" w:pos="880"/>
              <w:tab w:val="right" w:leader="dot" w:pos="8494"/>
            </w:tabs>
            <w:rPr>
              <w:rFonts w:asciiTheme="minorHAnsi" w:eastAsiaTheme="minorEastAsia" w:hAnsiTheme="minorHAnsi" w:cstheme="minorBidi"/>
              <w:noProof/>
              <w:color w:val="auto"/>
              <w:sz w:val="22"/>
              <w:szCs w:val="22"/>
              <w:lang w:eastAsia="es-CO"/>
            </w:rPr>
          </w:pPr>
          <w:hyperlink w:anchor="_Toc517614798" w:history="1">
            <w:r w:rsidR="005D6138" w:rsidRPr="008147A8">
              <w:rPr>
                <w:rStyle w:val="Hipervnculo"/>
                <w:rFonts w:cs="Arial"/>
                <w:noProof/>
              </w:rPr>
              <w:t>9.1.</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METODOLOGÍA</w:t>
            </w:r>
            <w:r w:rsidR="005D6138">
              <w:rPr>
                <w:noProof/>
                <w:webHidden/>
              </w:rPr>
              <w:tab/>
            </w:r>
            <w:r w:rsidR="005D6138">
              <w:rPr>
                <w:noProof/>
                <w:webHidden/>
              </w:rPr>
              <w:fldChar w:fldCharType="begin"/>
            </w:r>
            <w:r w:rsidR="005D6138">
              <w:rPr>
                <w:noProof/>
                <w:webHidden/>
              </w:rPr>
              <w:instrText xml:space="preserve"> PAGEREF _Toc517614798 \h </w:instrText>
            </w:r>
            <w:r w:rsidR="005D6138">
              <w:rPr>
                <w:noProof/>
                <w:webHidden/>
              </w:rPr>
            </w:r>
            <w:r w:rsidR="005D6138">
              <w:rPr>
                <w:noProof/>
                <w:webHidden/>
              </w:rPr>
              <w:fldChar w:fldCharType="separate"/>
            </w:r>
            <w:r w:rsidR="005D6138">
              <w:rPr>
                <w:noProof/>
                <w:webHidden/>
              </w:rPr>
              <w:t>8</w:t>
            </w:r>
            <w:r w:rsidR="005D6138">
              <w:rPr>
                <w:noProof/>
                <w:webHidden/>
              </w:rPr>
              <w:fldChar w:fldCharType="end"/>
            </w:r>
          </w:hyperlink>
        </w:p>
        <w:p w:rsidR="005D6138" w:rsidRDefault="00AE0ED6">
          <w:pPr>
            <w:pStyle w:val="TDC2"/>
            <w:tabs>
              <w:tab w:val="left" w:pos="880"/>
              <w:tab w:val="right" w:leader="dot" w:pos="8494"/>
            </w:tabs>
            <w:rPr>
              <w:rFonts w:asciiTheme="minorHAnsi" w:eastAsiaTheme="minorEastAsia" w:hAnsiTheme="minorHAnsi" w:cstheme="minorBidi"/>
              <w:noProof/>
              <w:color w:val="auto"/>
              <w:sz w:val="22"/>
              <w:szCs w:val="22"/>
              <w:lang w:eastAsia="es-CO"/>
            </w:rPr>
          </w:pPr>
          <w:hyperlink w:anchor="_Toc517614799" w:history="1">
            <w:r w:rsidR="005D6138" w:rsidRPr="008147A8">
              <w:rPr>
                <w:rStyle w:val="Hipervnculo"/>
                <w:rFonts w:cs="Arial"/>
                <w:noProof/>
              </w:rPr>
              <w:t>9.2.</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HERRAMIENTAS UTILIZADAS: Entrevista.</w:t>
            </w:r>
            <w:r w:rsidR="005D6138">
              <w:rPr>
                <w:noProof/>
                <w:webHidden/>
              </w:rPr>
              <w:tab/>
            </w:r>
            <w:r w:rsidR="005D6138">
              <w:rPr>
                <w:noProof/>
                <w:webHidden/>
              </w:rPr>
              <w:fldChar w:fldCharType="begin"/>
            </w:r>
            <w:r w:rsidR="005D6138">
              <w:rPr>
                <w:noProof/>
                <w:webHidden/>
              </w:rPr>
              <w:instrText xml:space="preserve"> PAGEREF _Toc517614799 \h </w:instrText>
            </w:r>
            <w:r w:rsidR="005D6138">
              <w:rPr>
                <w:noProof/>
                <w:webHidden/>
              </w:rPr>
            </w:r>
            <w:r w:rsidR="005D6138">
              <w:rPr>
                <w:noProof/>
                <w:webHidden/>
              </w:rPr>
              <w:fldChar w:fldCharType="separate"/>
            </w:r>
            <w:r w:rsidR="005D6138">
              <w:rPr>
                <w:noProof/>
                <w:webHidden/>
              </w:rPr>
              <w:t>9</w:t>
            </w:r>
            <w:r w:rsidR="005D6138">
              <w:rPr>
                <w:noProof/>
                <w:webHidden/>
              </w:rPr>
              <w:fldChar w:fldCharType="end"/>
            </w:r>
          </w:hyperlink>
        </w:p>
        <w:p w:rsidR="005D6138" w:rsidRDefault="00AE0ED6">
          <w:pPr>
            <w:pStyle w:val="TDC2"/>
            <w:tabs>
              <w:tab w:val="left" w:pos="880"/>
              <w:tab w:val="right" w:leader="dot" w:pos="8494"/>
            </w:tabs>
            <w:rPr>
              <w:rFonts w:asciiTheme="minorHAnsi" w:eastAsiaTheme="minorEastAsia" w:hAnsiTheme="minorHAnsi" w:cstheme="minorBidi"/>
              <w:noProof/>
              <w:color w:val="auto"/>
              <w:sz w:val="22"/>
              <w:szCs w:val="22"/>
              <w:lang w:eastAsia="es-CO"/>
            </w:rPr>
          </w:pPr>
          <w:hyperlink w:anchor="_Toc517614800" w:history="1">
            <w:r w:rsidR="005D6138" w:rsidRPr="008147A8">
              <w:rPr>
                <w:rStyle w:val="Hipervnculo"/>
                <w:rFonts w:cs="Arial"/>
                <w:noProof/>
              </w:rPr>
              <w:t>9.3.</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ANÁLISIS Y TABULACIÓN DE LA INFORMACIÓN ENCONTRADA.</w:t>
            </w:r>
            <w:r w:rsidR="005D6138">
              <w:rPr>
                <w:noProof/>
                <w:webHidden/>
              </w:rPr>
              <w:tab/>
            </w:r>
            <w:r w:rsidR="005D6138">
              <w:rPr>
                <w:noProof/>
                <w:webHidden/>
              </w:rPr>
              <w:fldChar w:fldCharType="begin"/>
            </w:r>
            <w:r w:rsidR="005D6138">
              <w:rPr>
                <w:noProof/>
                <w:webHidden/>
              </w:rPr>
              <w:instrText xml:space="preserve"> PAGEREF _Toc517614800 \h </w:instrText>
            </w:r>
            <w:r w:rsidR="005D6138">
              <w:rPr>
                <w:noProof/>
                <w:webHidden/>
              </w:rPr>
            </w:r>
            <w:r w:rsidR="005D6138">
              <w:rPr>
                <w:noProof/>
                <w:webHidden/>
              </w:rPr>
              <w:fldChar w:fldCharType="separate"/>
            </w:r>
            <w:r w:rsidR="005D6138">
              <w:rPr>
                <w:noProof/>
                <w:webHidden/>
              </w:rPr>
              <w:t>10</w:t>
            </w:r>
            <w:r w:rsidR="005D6138">
              <w:rPr>
                <w:noProof/>
                <w:webHidden/>
              </w:rPr>
              <w:fldChar w:fldCharType="end"/>
            </w:r>
          </w:hyperlink>
        </w:p>
        <w:p w:rsidR="005D6138" w:rsidRDefault="00AE0ED6">
          <w:pPr>
            <w:pStyle w:val="TDC1"/>
            <w:tabs>
              <w:tab w:val="left" w:pos="660"/>
              <w:tab w:val="right" w:leader="dot" w:pos="8494"/>
            </w:tabs>
            <w:rPr>
              <w:rFonts w:asciiTheme="minorHAnsi" w:eastAsiaTheme="minorEastAsia" w:hAnsiTheme="minorHAnsi" w:cstheme="minorBidi"/>
              <w:noProof/>
              <w:color w:val="auto"/>
              <w:sz w:val="22"/>
              <w:szCs w:val="22"/>
              <w:lang w:eastAsia="es-CO"/>
            </w:rPr>
          </w:pPr>
          <w:hyperlink w:anchor="_Toc517614801" w:history="1">
            <w:r w:rsidR="005D6138" w:rsidRPr="008147A8">
              <w:rPr>
                <w:rStyle w:val="Hipervnculo"/>
                <w:noProof/>
              </w:rPr>
              <w:t>10.</w:t>
            </w:r>
            <w:r w:rsidR="005D6138">
              <w:rPr>
                <w:rFonts w:asciiTheme="minorHAnsi" w:eastAsiaTheme="minorEastAsia" w:hAnsiTheme="minorHAnsi" w:cstheme="minorBidi"/>
                <w:noProof/>
                <w:color w:val="auto"/>
                <w:sz w:val="22"/>
                <w:szCs w:val="22"/>
                <w:lang w:eastAsia="es-CO"/>
              </w:rPr>
              <w:tab/>
            </w:r>
            <w:r w:rsidR="005D6138" w:rsidRPr="008147A8">
              <w:rPr>
                <w:rStyle w:val="Hipervnculo"/>
                <w:noProof/>
              </w:rPr>
              <w:t>DIAGNÓSTICO DEL SISTEMA ACTUAL.</w:t>
            </w:r>
            <w:r w:rsidR="005D6138">
              <w:rPr>
                <w:noProof/>
                <w:webHidden/>
              </w:rPr>
              <w:tab/>
            </w:r>
            <w:r w:rsidR="005D6138">
              <w:rPr>
                <w:noProof/>
                <w:webHidden/>
              </w:rPr>
              <w:fldChar w:fldCharType="begin"/>
            </w:r>
            <w:r w:rsidR="005D6138">
              <w:rPr>
                <w:noProof/>
                <w:webHidden/>
              </w:rPr>
              <w:instrText xml:space="preserve"> PAGEREF _Toc517614801 \h </w:instrText>
            </w:r>
            <w:r w:rsidR="005D6138">
              <w:rPr>
                <w:noProof/>
                <w:webHidden/>
              </w:rPr>
            </w:r>
            <w:r w:rsidR="005D6138">
              <w:rPr>
                <w:noProof/>
                <w:webHidden/>
              </w:rPr>
              <w:fldChar w:fldCharType="separate"/>
            </w:r>
            <w:r w:rsidR="005D6138">
              <w:rPr>
                <w:noProof/>
                <w:webHidden/>
              </w:rPr>
              <w:t>11</w:t>
            </w:r>
            <w:r w:rsidR="005D6138">
              <w:rPr>
                <w:noProof/>
                <w:webHidden/>
              </w:rPr>
              <w:fldChar w:fldCharType="end"/>
            </w:r>
          </w:hyperlink>
        </w:p>
        <w:p w:rsidR="005D6138" w:rsidRDefault="00AE0ED6">
          <w:pPr>
            <w:pStyle w:val="TDC2"/>
            <w:tabs>
              <w:tab w:val="left" w:pos="1100"/>
              <w:tab w:val="right" w:leader="dot" w:pos="8494"/>
            </w:tabs>
            <w:rPr>
              <w:rFonts w:asciiTheme="minorHAnsi" w:eastAsiaTheme="minorEastAsia" w:hAnsiTheme="minorHAnsi" w:cstheme="minorBidi"/>
              <w:noProof/>
              <w:color w:val="auto"/>
              <w:sz w:val="22"/>
              <w:szCs w:val="22"/>
              <w:lang w:eastAsia="es-CO"/>
            </w:rPr>
          </w:pPr>
          <w:hyperlink w:anchor="_Toc517614802" w:history="1">
            <w:r w:rsidR="005D6138" w:rsidRPr="008147A8">
              <w:rPr>
                <w:rStyle w:val="Hipervnculo"/>
                <w:rFonts w:cs="Arial"/>
                <w:noProof/>
              </w:rPr>
              <w:t>10.1.</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GENERALIDADES DEL SISTEMA.</w:t>
            </w:r>
            <w:r w:rsidR="005D6138">
              <w:rPr>
                <w:noProof/>
                <w:webHidden/>
              </w:rPr>
              <w:tab/>
            </w:r>
            <w:r w:rsidR="005D6138">
              <w:rPr>
                <w:noProof/>
                <w:webHidden/>
              </w:rPr>
              <w:fldChar w:fldCharType="begin"/>
            </w:r>
            <w:r w:rsidR="005D6138">
              <w:rPr>
                <w:noProof/>
                <w:webHidden/>
              </w:rPr>
              <w:instrText xml:space="preserve"> PAGEREF _Toc517614802 \h </w:instrText>
            </w:r>
            <w:r w:rsidR="005D6138">
              <w:rPr>
                <w:noProof/>
                <w:webHidden/>
              </w:rPr>
            </w:r>
            <w:r w:rsidR="005D6138">
              <w:rPr>
                <w:noProof/>
                <w:webHidden/>
              </w:rPr>
              <w:fldChar w:fldCharType="separate"/>
            </w:r>
            <w:r w:rsidR="005D6138">
              <w:rPr>
                <w:noProof/>
                <w:webHidden/>
              </w:rPr>
              <w:t>11</w:t>
            </w:r>
            <w:r w:rsidR="005D6138">
              <w:rPr>
                <w:noProof/>
                <w:webHidden/>
              </w:rPr>
              <w:fldChar w:fldCharType="end"/>
            </w:r>
          </w:hyperlink>
        </w:p>
        <w:p w:rsidR="005D6138" w:rsidRDefault="00AE0ED6">
          <w:pPr>
            <w:pStyle w:val="TDC2"/>
            <w:tabs>
              <w:tab w:val="left" w:pos="1100"/>
              <w:tab w:val="right" w:leader="dot" w:pos="8494"/>
            </w:tabs>
            <w:rPr>
              <w:rFonts w:asciiTheme="minorHAnsi" w:eastAsiaTheme="minorEastAsia" w:hAnsiTheme="minorHAnsi" w:cstheme="minorBidi"/>
              <w:noProof/>
              <w:color w:val="auto"/>
              <w:sz w:val="22"/>
              <w:szCs w:val="22"/>
              <w:lang w:eastAsia="es-CO"/>
            </w:rPr>
          </w:pPr>
          <w:hyperlink w:anchor="_Toc517614803" w:history="1">
            <w:r w:rsidR="005D6138" w:rsidRPr="008147A8">
              <w:rPr>
                <w:rStyle w:val="Hipervnculo"/>
                <w:rFonts w:cs="Arial"/>
                <w:noProof/>
              </w:rPr>
              <w:t>10.2.</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PROCEDIMIENTOS DEL SISTEMA.</w:t>
            </w:r>
            <w:r w:rsidR="005D6138">
              <w:rPr>
                <w:noProof/>
                <w:webHidden/>
              </w:rPr>
              <w:tab/>
            </w:r>
            <w:r w:rsidR="005D6138">
              <w:rPr>
                <w:noProof/>
                <w:webHidden/>
              </w:rPr>
              <w:fldChar w:fldCharType="begin"/>
            </w:r>
            <w:r w:rsidR="005D6138">
              <w:rPr>
                <w:noProof/>
                <w:webHidden/>
              </w:rPr>
              <w:instrText xml:space="preserve"> PAGEREF _Toc517614803 \h </w:instrText>
            </w:r>
            <w:r w:rsidR="005D6138">
              <w:rPr>
                <w:noProof/>
                <w:webHidden/>
              </w:rPr>
            </w:r>
            <w:r w:rsidR="005D6138">
              <w:rPr>
                <w:noProof/>
                <w:webHidden/>
              </w:rPr>
              <w:fldChar w:fldCharType="separate"/>
            </w:r>
            <w:r w:rsidR="005D6138">
              <w:rPr>
                <w:noProof/>
                <w:webHidden/>
              </w:rPr>
              <w:t>11</w:t>
            </w:r>
            <w:r w:rsidR="005D6138">
              <w:rPr>
                <w:noProof/>
                <w:webHidden/>
              </w:rPr>
              <w:fldChar w:fldCharType="end"/>
            </w:r>
          </w:hyperlink>
        </w:p>
        <w:p w:rsidR="005D6138" w:rsidRDefault="00AE0ED6">
          <w:pPr>
            <w:pStyle w:val="TDC2"/>
            <w:tabs>
              <w:tab w:val="left" w:pos="1100"/>
              <w:tab w:val="right" w:leader="dot" w:pos="8494"/>
            </w:tabs>
            <w:rPr>
              <w:rFonts w:asciiTheme="minorHAnsi" w:eastAsiaTheme="minorEastAsia" w:hAnsiTheme="minorHAnsi" w:cstheme="minorBidi"/>
              <w:noProof/>
              <w:color w:val="auto"/>
              <w:sz w:val="22"/>
              <w:szCs w:val="22"/>
              <w:lang w:eastAsia="es-CO"/>
            </w:rPr>
          </w:pPr>
          <w:hyperlink w:anchor="_Toc517614804" w:history="1">
            <w:r w:rsidR="005D6138" w:rsidRPr="008147A8">
              <w:rPr>
                <w:rStyle w:val="Hipervnculo"/>
                <w:rFonts w:cs="Arial"/>
                <w:noProof/>
              </w:rPr>
              <w:t>10.3.</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DIAGRAMAS DE FLUJO DE DATOS DEL SISTEMA</w:t>
            </w:r>
            <w:r w:rsidR="005D6138">
              <w:rPr>
                <w:noProof/>
                <w:webHidden/>
              </w:rPr>
              <w:tab/>
            </w:r>
            <w:r w:rsidR="005D6138">
              <w:rPr>
                <w:noProof/>
                <w:webHidden/>
              </w:rPr>
              <w:fldChar w:fldCharType="begin"/>
            </w:r>
            <w:r w:rsidR="005D6138">
              <w:rPr>
                <w:noProof/>
                <w:webHidden/>
              </w:rPr>
              <w:instrText xml:space="preserve"> PAGEREF _Toc517614804 \h </w:instrText>
            </w:r>
            <w:r w:rsidR="005D6138">
              <w:rPr>
                <w:noProof/>
                <w:webHidden/>
              </w:rPr>
            </w:r>
            <w:r w:rsidR="005D6138">
              <w:rPr>
                <w:noProof/>
                <w:webHidden/>
              </w:rPr>
              <w:fldChar w:fldCharType="separate"/>
            </w:r>
            <w:r w:rsidR="005D6138">
              <w:rPr>
                <w:noProof/>
                <w:webHidden/>
              </w:rPr>
              <w:t>11</w:t>
            </w:r>
            <w:r w:rsidR="005D6138">
              <w:rPr>
                <w:noProof/>
                <w:webHidden/>
              </w:rPr>
              <w:fldChar w:fldCharType="end"/>
            </w:r>
          </w:hyperlink>
        </w:p>
        <w:p w:rsidR="005D6138" w:rsidRDefault="00AE0ED6">
          <w:pPr>
            <w:pStyle w:val="TDC2"/>
            <w:tabs>
              <w:tab w:val="left" w:pos="1100"/>
              <w:tab w:val="right" w:leader="dot" w:pos="8494"/>
            </w:tabs>
            <w:rPr>
              <w:rFonts w:asciiTheme="minorHAnsi" w:eastAsiaTheme="minorEastAsia" w:hAnsiTheme="minorHAnsi" w:cstheme="minorBidi"/>
              <w:noProof/>
              <w:color w:val="auto"/>
              <w:sz w:val="22"/>
              <w:szCs w:val="22"/>
              <w:lang w:eastAsia="es-CO"/>
            </w:rPr>
          </w:pPr>
          <w:hyperlink w:anchor="_Toc517614805" w:history="1">
            <w:r w:rsidR="005D6138" w:rsidRPr="008147A8">
              <w:rPr>
                <w:rStyle w:val="Hipervnculo"/>
                <w:rFonts w:cs="Arial"/>
                <w:noProof/>
              </w:rPr>
              <w:t>10.4.</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DOCUMENTACIÓN Y DESCRIPCIÓN DE LOS DFD</w:t>
            </w:r>
            <w:r w:rsidR="005D6138">
              <w:rPr>
                <w:noProof/>
                <w:webHidden/>
              </w:rPr>
              <w:tab/>
            </w:r>
            <w:r w:rsidR="005D6138">
              <w:rPr>
                <w:noProof/>
                <w:webHidden/>
              </w:rPr>
              <w:fldChar w:fldCharType="begin"/>
            </w:r>
            <w:r w:rsidR="005D6138">
              <w:rPr>
                <w:noProof/>
                <w:webHidden/>
              </w:rPr>
              <w:instrText xml:space="preserve"> PAGEREF _Toc517614805 \h </w:instrText>
            </w:r>
            <w:r w:rsidR="005D6138">
              <w:rPr>
                <w:noProof/>
                <w:webHidden/>
              </w:rPr>
            </w:r>
            <w:r w:rsidR="005D6138">
              <w:rPr>
                <w:noProof/>
                <w:webHidden/>
              </w:rPr>
              <w:fldChar w:fldCharType="separate"/>
            </w:r>
            <w:r w:rsidR="005D6138">
              <w:rPr>
                <w:noProof/>
                <w:webHidden/>
              </w:rPr>
              <w:t>11</w:t>
            </w:r>
            <w:r w:rsidR="005D6138">
              <w:rPr>
                <w:noProof/>
                <w:webHidden/>
              </w:rPr>
              <w:fldChar w:fldCharType="end"/>
            </w:r>
          </w:hyperlink>
        </w:p>
        <w:p w:rsidR="005D6138" w:rsidRDefault="00AE0ED6">
          <w:pPr>
            <w:pStyle w:val="TDC2"/>
            <w:tabs>
              <w:tab w:val="left" w:pos="1100"/>
              <w:tab w:val="right" w:leader="dot" w:pos="8494"/>
            </w:tabs>
            <w:rPr>
              <w:rFonts w:asciiTheme="minorHAnsi" w:eastAsiaTheme="minorEastAsia" w:hAnsiTheme="minorHAnsi" w:cstheme="minorBidi"/>
              <w:noProof/>
              <w:color w:val="auto"/>
              <w:sz w:val="22"/>
              <w:szCs w:val="22"/>
              <w:lang w:eastAsia="es-CO"/>
            </w:rPr>
          </w:pPr>
          <w:hyperlink w:anchor="_Toc517614806" w:history="1">
            <w:r w:rsidR="005D6138" w:rsidRPr="008147A8">
              <w:rPr>
                <w:rStyle w:val="Hipervnculo"/>
                <w:rFonts w:cs="Arial"/>
                <w:noProof/>
              </w:rPr>
              <w:t>10.5.</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ANÁLISIS DE LOS RESULTADOS</w:t>
            </w:r>
            <w:r w:rsidR="005D6138">
              <w:rPr>
                <w:noProof/>
                <w:webHidden/>
              </w:rPr>
              <w:tab/>
            </w:r>
            <w:r w:rsidR="005D6138">
              <w:rPr>
                <w:noProof/>
                <w:webHidden/>
              </w:rPr>
              <w:fldChar w:fldCharType="begin"/>
            </w:r>
            <w:r w:rsidR="005D6138">
              <w:rPr>
                <w:noProof/>
                <w:webHidden/>
              </w:rPr>
              <w:instrText xml:space="preserve"> PAGEREF _Toc517614806 \h </w:instrText>
            </w:r>
            <w:r w:rsidR="005D6138">
              <w:rPr>
                <w:noProof/>
                <w:webHidden/>
              </w:rPr>
            </w:r>
            <w:r w:rsidR="005D6138">
              <w:rPr>
                <w:noProof/>
                <w:webHidden/>
              </w:rPr>
              <w:fldChar w:fldCharType="separate"/>
            </w:r>
            <w:r w:rsidR="005D6138">
              <w:rPr>
                <w:noProof/>
                <w:webHidden/>
              </w:rPr>
              <w:t>11</w:t>
            </w:r>
            <w:r w:rsidR="005D6138">
              <w:rPr>
                <w:noProof/>
                <w:webHidden/>
              </w:rPr>
              <w:fldChar w:fldCharType="end"/>
            </w:r>
          </w:hyperlink>
        </w:p>
        <w:p w:rsidR="005D6138" w:rsidRDefault="00AE0ED6">
          <w:pPr>
            <w:pStyle w:val="TDC2"/>
            <w:tabs>
              <w:tab w:val="left" w:pos="1100"/>
              <w:tab w:val="right" w:leader="dot" w:pos="8494"/>
            </w:tabs>
            <w:rPr>
              <w:rFonts w:asciiTheme="minorHAnsi" w:eastAsiaTheme="minorEastAsia" w:hAnsiTheme="minorHAnsi" w:cstheme="minorBidi"/>
              <w:noProof/>
              <w:color w:val="auto"/>
              <w:sz w:val="22"/>
              <w:szCs w:val="22"/>
              <w:lang w:eastAsia="es-CO"/>
            </w:rPr>
          </w:pPr>
          <w:hyperlink w:anchor="_Toc517614807" w:history="1">
            <w:r w:rsidR="005D6138" w:rsidRPr="008147A8">
              <w:rPr>
                <w:rStyle w:val="Hipervnculo"/>
                <w:rFonts w:cs="Arial"/>
                <w:noProof/>
              </w:rPr>
              <w:t>10.6.</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ALTERNATIVAS DE SOLUCIÓN.</w:t>
            </w:r>
            <w:r w:rsidR="005D6138">
              <w:rPr>
                <w:noProof/>
                <w:webHidden/>
              </w:rPr>
              <w:tab/>
            </w:r>
            <w:r w:rsidR="005D6138">
              <w:rPr>
                <w:noProof/>
                <w:webHidden/>
              </w:rPr>
              <w:fldChar w:fldCharType="begin"/>
            </w:r>
            <w:r w:rsidR="005D6138">
              <w:rPr>
                <w:noProof/>
                <w:webHidden/>
              </w:rPr>
              <w:instrText xml:space="preserve"> PAGEREF _Toc517614807 \h </w:instrText>
            </w:r>
            <w:r w:rsidR="005D6138">
              <w:rPr>
                <w:noProof/>
                <w:webHidden/>
              </w:rPr>
            </w:r>
            <w:r w:rsidR="005D6138">
              <w:rPr>
                <w:noProof/>
                <w:webHidden/>
              </w:rPr>
              <w:fldChar w:fldCharType="separate"/>
            </w:r>
            <w:r w:rsidR="005D6138">
              <w:rPr>
                <w:noProof/>
                <w:webHidden/>
              </w:rPr>
              <w:t>12</w:t>
            </w:r>
            <w:r w:rsidR="005D6138">
              <w:rPr>
                <w:noProof/>
                <w:webHidden/>
              </w:rPr>
              <w:fldChar w:fldCharType="end"/>
            </w:r>
          </w:hyperlink>
        </w:p>
        <w:p w:rsidR="005D6138" w:rsidRDefault="00AE0ED6">
          <w:pPr>
            <w:pStyle w:val="TDC1"/>
            <w:tabs>
              <w:tab w:val="left" w:pos="660"/>
              <w:tab w:val="right" w:leader="dot" w:pos="8494"/>
            </w:tabs>
            <w:rPr>
              <w:rFonts w:asciiTheme="minorHAnsi" w:eastAsiaTheme="minorEastAsia" w:hAnsiTheme="minorHAnsi" w:cstheme="minorBidi"/>
              <w:noProof/>
              <w:color w:val="auto"/>
              <w:sz w:val="22"/>
              <w:szCs w:val="22"/>
              <w:lang w:eastAsia="es-CO"/>
            </w:rPr>
          </w:pPr>
          <w:hyperlink w:anchor="_Toc517614808" w:history="1">
            <w:r w:rsidR="005D6138" w:rsidRPr="008147A8">
              <w:rPr>
                <w:rStyle w:val="Hipervnculo"/>
                <w:noProof/>
              </w:rPr>
              <w:t>11.</w:t>
            </w:r>
            <w:r w:rsidR="005D6138">
              <w:rPr>
                <w:rFonts w:asciiTheme="minorHAnsi" w:eastAsiaTheme="minorEastAsia" w:hAnsiTheme="minorHAnsi" w:cstheme="minorBidi"/>
                <w:noProof/>
                <w:color w:val="auto"/>
                <w:sz w:val="22"/>
                <w:szCs w:val="22"/>
                <w:lang w:eastAsia="es-CO"/>
              </w:rPr>
              <w:tab/>
            </w:r>
            <w:r w:rsidR="005D6138" w:rsidRPr="008147A8">
              <w:rPr>
                <w:rStyle w:val="Hipervnculo"/>
                <w:noProof/>
              </w:rPr>
              <w:t>DESCRIPCIÓN ACTIVIDADES</w:t>
            </w:r>
            <w:r w:rsidR="005D6138">
              <w:rPr>
                <w:noProof/>
                <w:webHidden/>
              </w:rPr>
              <w:tab/>
            </w:r>
            <w:r w:rsidR="005D6138">
              <w:rPr>
                <w:noProof/>
                <w:webHidden/>
              </w:rPr>
              <w:fldChar w:fldCharType="begin"/>
            </w:r>
            <w:r w:rsidR="005D6138">
              <w:rPr>
                <w:noProof/>
                <w:webHidden/>
              </w:rPr>
              <w:instrText xml:space="preserve"> PAGEREF _Toc517614808 \h </w:instrText>
            </w:r>
            <w:r w:rsidR="005D6138">
              <w:rPr>
                <w:noProof/>
                <w:webHidden/>
              </w:rPr>
            </w:r>
            <w:r w:rsidR="005D6138">
              <w:rPr>
                <w:noProof/>
                <w:webHidden/>
              </w:rPr>
              <w:fldChar w:fldCharType="separate"/>
            </w:r>
            <w:r w:rsidR="005D6138">
              <w:rPr>
                <w:noProof/>
                <w:webHidden/>
              </w:rPr>
              <w:t>12</w:t>
            </w:r>
            <w:r w:rsidR="005D6138">
              <w:rPr>
                <w:noProof/>
                <w:webHidden/>
              </w:rPr>
              <w:fldChar w:fldCharType="end"/>
            </w:r>
          </w:hyperlink>
        </w:p>
        <w:p w:rsidR="005D6138" w:rsidRDefault="00AE0ED6">
          <w:pPr>
            <w:pStyle w:val="TDC1"/>
            <w:tabs>
              <w:tab w:val="left" w:pos="660"/>
              <w:tab w:val="right" w:leader="dot" w:pos="8494"/>
            </w:tabs>
            <w:rPr>
              <w:rFonts w:asciiTheme="minorHAnsi" w:eastAsiaTheme="minorEastAsia" w:hAnsiTheme="minorHAnsi" w:cstheme="minorBidi"/>
              <w:noProof/>
              <w:color w:val="auto"/>
              <w:sz w:val="22"/>
              <w:szCs w:val="22"/>
              <w:lang w:eastAsia="es-CO"/>
            </w:rPr>
          </w:pPr>
          <w:hyperlink w:anchor="_Toc517614809" w:history="1">
            <w:r w:rsidR="005D6138" w:rsidRPr="008147A8">
              <w:rPr>
                <w:rStyle w:val="Hipervnculo"/>
                <w:noProof/>
              </w:rPr>
              <w:t>12.</w:t>
            </w:r>
            <w:r w:rsidR="005D6138">
              <w:rPr>
                <w:rFonts w:asciiTheme="minorHAnsi" w:eastAsiaTheme="minorEastAsia" w:hAnsiTheme="minorHAnsi" w:cstheme="minorBidi"/>
                <w:noProof/>
                <w:color w:val="auto"/>
                <w:sz w:val="22"/>
                <w:szCs w:val="22"/>
                <w:lang w:eastAsia="es-CO"/>
              </w:rPr>
              <w:tab/>
            </w:r>
            <w:r w:rsidR="005D6138" w:rsidRPr="008147A8">
              <w:rPr>
                <w:rStyle w:val="Hipervnculo"/>
                <w:noProof/>
              </w:rPr>
              <w:t>PRESUPUESTO</w:t>
            </w:r>
            <w:r w:rsidR="005D6138">
              <w:rPr>
                <w:noProof/>
                <w:webHidden/>
              </w:rPr>
              <w:tab/>
            </w:r>
            <w:r w:rsidR="005D6138">
              <w:rPr>
                <w:noProof/>
                <w:webHidden/>
              </w:rPr>
              <w:fldChar w:fldCharType="begin"/>
            </w:r>
            <w:r w:rsidR="005D6138">
              <w:rPr>
                <w:noProof/>
                <w:webHidden/>
              </w:rPr>
              <w:instrText xml:space="preserve"> PAGEREF _Toc517614809 \h </w:instrText>
            </w:r>
            <w:r w:rsidR="005D6138">
              <w:rPr>
                <w:noProof/>
                <w:webHidden/>
              </w:rPr>
            </w:r>
            <w:r w:rsidR="005D6138">
              <w:rPr>
                <w:noProof/>
                <w:webHidden/>
              </w:rPr>
              <w:fldChar w:fldCharType="separate"/>
            </w:r>
            <w:r w:rsidR="005D6138">
              <w:rPr>
                <w:noProof/>
                <w:webHidden/>
              </w:rPr>
              <w:t>12</w:t>
            </w:r>
            <w:r w:rsidR="005D6138">
              <w:rPr>
                <w:noProof/>
                <w:webHidden/>
              </w:rPr>
              <w:fldChar w:fldCharType="end"/>
            </w:r>
          </w:hyperlink>
        </w:p>
        <w:p w:rsidR="005D6138" w:rsidRDefault="00AE0ED6">
          <w:pPr>
            <w:pStyle w:val="TDC2"/>
            <w:tabs>
              <w:tab w:val="left" w:pos="880"/>
              <w:tab w:val="right" w:leader="dot" w:pos="8494"/>
            </w:tabs>
            <w:rPr>
              <w:rFonts w:asciiTheme="minorHAnsi" w:eastAsiaTheme="minorEastAsia" w:hAnsiTheme="minorHAnsi" w:cstheme="minorBidi"/>
              <w:noProof/>
              <w:color w:val="auto"/>
              <w:sz w:val="22"/>
              <w:szCs w:val="22"/>
              <w:lang w:eastAsia="es-CO"/>
            </w:rPr>
          </w:pPr>
          <w:hyperlink w:anchor="_Toc517614810" w:history="1">
            <w:r w:rsidR="005D6138" w:rsidRPr="008147A8">
              <w:rPr>
                <w:rStyle w:val="Hipervnculo"/>
                <w:rFonts w:cs="Arial"/>
                <w:noProof/>
              </w:rPr>
              <w:t>13.</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DISEÑO PRELIMINAR DE LA ALTERNATIVA DE SOLUCION DEL NUEVO SISTEMA</w:t>
            </w:r>
            <w:r w:rsidR="005D6138">
              <w:rPr>
                <w:noProof/>
                <w:webHidden/>
              </w:rPr>
              <w:tab/>
            </w:r>
            <w:r w:rsidR="005D6138">
              <w:rPr>
                <w:noProof/>
                <w:webHidden/>
              </w:rPr>
              <w:fldChar w:fldCharType="begin"/>
            </w:r>
            <w:r w:rsidR="005D6138">
              <w:rPr>
                <w:noProof/>
                <w:webHidden/>
              </w:rPr>
              <w:instrText xml:space="preserve"> PAGEREF _Toc517614810 \h </w:instrText>
            </w:r>
            <w:r w:rsidR="005D6138">
              <w:rPr>
                <w:noProof/>
                <w:webHidden/>
              </w:rPr>
            </w:r>
            <w:r w:rsidR="005D6138">
              <w:rPr>
                <w:noProof/>
                <w:webHidden/>
              </w:rPr>
              <w:fldChar w:fldCharType="separate"/>
            </w:r>
            <w:r w:rsidR="005D6138">
              <w:rPr>
                <w:noProof/>
                <w:webHidden/>
              </w:rPr>
              <w:t>13</w:t>
            </w:r>
            <w:r w:rsidR="005D6138">
              <w:rPr>
                <w:noProof/>
                <w:webHidden/>
              </w:rPr>
              <w:fldChar w:fldCharType="end"/>
            </w:r>
          </w:hyperlink>
        </w:p>
        <w:p w:rsidR="005D6138" w:rsidRDefault="00AE0ED6">
          <w:pPr>
            <w:pStyle w:val="TDC2"/>
            <w:tabs>
              <w:tab w:val="left" w:pos="1100"/>
              <w:tab w:val="right" w:leader="dot" w:pos="8494"/>
            </w:tabs>
            <w:rPr>
              <w:rFonts w:asciiTheme="minorHAnsi" w:eastAsiaTheme="minorEastAsia" w:hAnsiTheme="minorHAnsi" w:cstheme="minorBidi"/>
              <w:noProof/>
              <w:color w:val="auto"/>
              <w:sz w:val="22"/>
              <w:szCs w:val="22"/>
              <w:lang w:eastAsia="es-CO"/>
            </w:rPr>
          </w:pPr>
          <w:hyperlink w:anchor="_Toc517614811" w:history="1">
            <w:r w:rsidR="005D6138" w:rsidRPr="008147A8">
              <w:rPr>
                <w:rStyle w:val="Hipervnculo"/>
                <w:rFonts w:cs="Arial"/>
                <w:noProof/>
              </w:rPr>
              <w:t>13.1.</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ADECUACION DE PROCEDIMIENTOS</w:t>
            </w:r>
            <w:r w:rsidR="005D6138">
              <w:rPr>
                <w:noProof/>
                <w:webHidden/>
              </w:rPr>
              <w:tab/>
            </w:r>
            <w:r w:rsidR="005D6138">
              <w:rPr>
                <w:noProof/>
                <w:webHidden/>
              </w:rPr>
              <w:fldChar w:fldCharType="begin"/>
            </w:r>
            <w:r w:rsidR="005D6138">
              <w:rPr>
                <w:noProof/>
                <w:webHidden/>
              </w:rPr>
              <w:instrText xml:space="preserve"> PAGEREF _Toc517614811 \h </w:instrText>
            </w:r>
            <w:r w:rsidR="005D6138">
              <w:rPr>
                <w:noProof/>
                <w:webHidden/>
              </w:rPr>
            </w:r>
            <w:r w:rsidR="005D6138">
              <w:rPr>
                <w:noProof/>
                <w:webHidden/>
              </w:rPr>
              <w:fldChar w:fldCharType="separate"/>
            </w:r>
            <w:r w:rsidR="005D6138">
              <w:rPr>
                <w:noProof/>
                <w:webHidden/>
              </w:rPr>
              <w:t>13</w:t>
            </w:r>
            <w:r w:rsidR="005D6138">
              <w:rPr>
                <w:noProof/>
                <w:webHidden/>
              </w:rPr>
              <w:fldChar w:fldCharType="end"/>
            </w:r>
          </w:hyperlink>
        </w:p>
        <w:p w:rsidR="005D6138" w:rsidRDefault="00AE0ED6">
          <w:pPr>
            <w:pStyle w:val="TDC2"/>
            <w:tabs>
              <w:tab w:val="left" w:pos="1100"/>
              <w:tab w:val="right" w:leader="dot" w:pos="8494"/>
            </w:tabs>
            <w:rPr>
              <w:rFonts w:asciiTheme="minorHAnsi" w:eastAsiaTheme="minorEastAsia" w:hAnsiTheme="minorHAnsi" w:cstheme="minorBidi"/>
              <w:noProof/>
              <w:color w:val="auto"/>
              <w:sz w:val="22"/>
              <w:szCs w:val="22"/>
              <w:lang w:eastAsia="es-CO"/>
            </w:rPr>
          </w:pPr>
          <w:hyperlink w:anchor="_Toc517614812" w:history="1">
            <w:r w:rsidR="005D6138" w:rsidRPr="008147A8">
              <w:rPr>
                <w:rStyle w:val="Hipervnculo"/>
                <w:noProof/>
                <w:lang w:eastAsia="es-CO"/>
              </w:rPr>
              <w:t>13.4.</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DIAGRAMAS DE CASOS DE USOS DEL NUEVO SISTEMA</w:t>
            </w:r>
            <w:r w:rsidR="005D6138">
              <w:rPr>
                <w:noProof/>
                <w:webHidden/>
              </w:rPr>
              <w:tab/>
            </w:r>
            <w:r w:rsidR="005D6138">
              <w:rPr>
                <w:noProof/>
                <w:webHidden/>
              </w:rPr>
              <w:fldChar w:fldCharType="begin"/>
            </w:r>
            <w:r w:rsidR="005D6138">
              <w:rPr>
                <w:noProof/>
                <w:webHidden/>
              </w:rPr>
              <w:instrText xml:space="preserve"> PAGEREF _Toc517614812 \h </w:instrText>
            </w:r>
            <w:r w:rsidR="005D6138">
              <w:rPr>
                <w:noProof/>
                <w:webHidden/>
              </w:rPr>
            </w:r>
            <w:r w:rsidR="005D6138">
              <w:rPr>
                <w:noProof/>
                <w:webHidden/>
              </w:rPr>
              <w:fldChar w:fldCharType="separate"/>
            </w:r>
            <w:r w:rsidR="005D6138">
              <w:rPr>
                <w:noProof/>
                <w:webHidden/>
              </w:rPr>
              <w:t>15</w:t>
            </w:r>
            <w:r w:rsidR="005D6138">
              <w:rPr>
                <w:noProof/>
                <w:webHidden/>
              </w:rPr>
              <w:fldChar w:fldCharType="end"/>
            </w:r>
          </w:hyperlink>
        </w:p>
        <w:p w:rsidR="005D6138" w:rsidRDefault="00AE0ED6">
          <w:pPr>
            <w:pStyle w:val="TDC2"/>
            <w:tabs>
              <w:tab w:val="left" w:pos="880"/>
              <w:tab w:val="right" w:leader="dot" w:pos="8494"/>
            </w:tabs>
            <w:rPr>
              <w:rFonts w:asciiTheme="minorHAnsi" w:eastAsiaTheme="minorEastAsia" w:hAnsiTheme="minorHAnsi" w:cstheme="minorBidi"/>
              <w:noProof/>
              <w:color w:val="auto"/>
              <w:sz w:val="22"/>
              <w:szCs w:val="22"/>
              <w:lang w:eastAsia="es-CO"/>
            </w:rPr>
          </w:pPr>
          <w:hyperlink w:anchor="_Toc517614813" w:history="1">
            <w:r w:rsidR="005D6138" w:rsidRPr="008147A8">
              <w:rPr>
                <w:rStyle w:val="Hipervnculo"/>
                <w:rFonts w:cs="Arial"/>
                <w:noProof/>
              </w:rPr>
              <w:t>14.</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REQUERIMIENTOS DEL NUEVO SISTEMA</w:t>
            </w:r>
            <w:r w:rsidR="005D6138">
              <w:rPr>
                <w:noProof/>
                <w:webHidden/>
              </w:rPr>
              <w:tab/>
            </w:r>
            <w:r w:rsidR="005D6138">
              <w:rPr>
                <w:noProof/>
                <w:webHidden/>
              </w:rPr>
              <w:fldChar w:fldCharType="begin"/>
            </w:r>
            <w:r w:rsidR="005D6138">
              <w:rPr>
                <w:noProof/>
                <w:webHidden/>
              </w:rPr>
              <w:instrText xml:space="preserve"> PAGEREF _Toc517614813 \h </w:instrText>
            </w:r>
            <w:r w:rsidR="005D6138">
              <w:rPr>
                <w:noProof/>
                <w:webHidden/>
              </w:rPr>
            </w:r>
            <w:r w:rsidR="005D6138">
              <w:rPr>
                <w:noProof/>
                <w:webHidden/>
              </w:rPr>
              <w:fldChar w:fldCharType="separate"/>
            </w:r>
            <w:r w:rsidR="005D6138">
              <w:rPr>
                <w:noProof/>
                <w:webHidden/>
              </w:rPr>
              <w:t>19</w:t>
            </w:r>
            <w:r w:rsidR="005D6138">
              <w:rPr>
                <w:noProof/>
                <w:webHidden/>
              </w:rPr>
              <w:fldChar w:fldCharType="end"/>
            </w:r>
          </w:hyperlink>
        </w:p>
        <w:p w:rsidR="005D6138" w:rsidRDefault="00AE0ED6">
          <w:pPr>
            <w:pStyle w:val="TDC2"/>
            <w:tabs>
              <w:tab w:val="left" w:pos="1100"/>
              <w:tab w:val="right" w:leader="dot" w:pos="8494"/>
            </w:tabs>
            <w:rPr>
              <w:rFonts w:asciiTheme="minorHAnsi" w:eastAsiaTheme="minorEastAsia" w:hAnsiTheme="minorHAnsi" w:cstheme="minorBidi"/>
              <w:noProof/>
              <w:color w:val="auto"/>
              <w:sz w:val="22"/>
              <w:szCs w:val="22"/>
              <w:lang w:eastAsia="es-CO"/>
            </w:rPr>
          </w:pPr>
          <w:hyperlink w:anchor="_Toc517614814" w:history="1">
            <w:r w:rsidR="005D6138" w:rsidRPr="008147A8">
              <w:rPr>
                <w:rStyle w:val="Hipervnculo"/>
                <w:rFonts w:cs="Arial"/>
                <w:noProof/>
              </w:rPr>
              <w:t>14.1.</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REQUERIMIENTOS FUNCIONALES</w:t>
            </w:r>
            <w:r w:rsidR="005D6138">
              <w:rPr>
                <w:noProof/>
                <w:webHidden/>
              </w:rPr>
              <w:tab/>
            </w:r>
            <w:r w:rsidR="005D6138">
              <w:rPr>
                <w:noProof/>
                <w:webHidden/>
              </w:rPr>
              <w:fldChar w:fldCharType="begin"/>
            </w:r>
            <w:r w:rsidR="005D6138">
              <w:rPr>
                <w:noProof/>
                <w:webHidden/>
              </w:rPr>
              <w:instrText xml:space="preserve"> PAGEREF _Toc517614814 \h </w:instrText>
            </w:r>
            <w:r w:rsidR="005D6138">
              <w:rPr>
                <w:noProof/>
                <w:webHidden/>
              </w:rPr>
            </w:r>
            <w:r w:rsidR="005D6138">
              <w:rPr>
                <w:noProof/>
                <w:webHidden/>
              </w:rPr>
              <w:fldChar w:fldCharType="separate"/>
            </w:r>
            <w:r w:rsidR="005D6138">
              <w:rPr>
                <w:noProof/>
                <w:webHidden/>
              </w:rPr>
              <w:t>19</w:t>
            </w:r>
            <w:r w:rsidR="005D6138">
              <w:rPr>
                <w:noProof/>
                <w:webHidden/>
              </w:rPr>
              <w:fldChar w:fldCharType="end"/>
            </w:r>
          </w:hyperlink>
        </w:p>
        <w:p w:rsidR="005D6138" w:rsidRDefault="00AE0ED6">
          <w:pPr>
            <w:pStyle w:val="TDC2"/>
            <w:tabs>
              <w:tab w:val="left" w:pos="1100"/>
              <w:tab w:val="right" w:leader="dot" w:pos="8494"/>
            </w:tabs>
            <w:rPr>
              <w:rFonts w:asciiTheme="minorHAnsi" w:eastAsiaTheme="minorEastAsia" w:hAnsiTheme="minorHAnsi" w:cstheme="minorBidi"/>
              <w:noProof/>
              <w:color w:val="auto"/>
              <w:sz w:val="22"/>
              <w:szCs w:val="22"/>
              <w:lang w:eastAsia="es-CO"/>
            </w:rPr>
          </w:pPr>
          <w:hyperlink w:anchor="_Toc517614815" w:history="1">
            <w:r w:rsidR="005D6138" w:rsidRPr="008147A8">
              <w:rPr>
                <w:rStyle w:val="Hipervnculo"/>
                <w:rFonts w:cs="Arial"/>
                <w:noProof/>
              </w:rPr>
              <w:t>14.2.</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REQUERIMIENTOS NO FUNCIONALES.</w:t>
            </w:r>
            <w:r w:rsidR="005D6138">
              <w:rPr>
                <w:noProof/>
                <w:webHidden/>
              </w:rPr>
              <w:tab/>
            </w:r>
            <w:r w:rsidR="005D6138">
              <w:rPr>
                <w:noProof/>
                <w:webHidden/>
              </w:rPr>
              <w:fldChar w:fldCharType="begin"/>
            </w:r>
            <w:r w:rsidR="005D6138">
              <w:rPr>
                <w:noProof/>
                <w:webHidden/>
              </w:rPr>
              <w:instrText xml:space="preserve"> PAGEREF _Toc517614815 \h </w:instrText>
            </w:r>
            <w:r w:rsidR="005D6138">
              <w:rPr>
                <w:noProof/>
                <w:webHidden/>
              </w:rPr>
            </w:r>
            <w:r w:rsidR="005D6138">
              <w:rPr>
                <w:noProof/>
                <w:webHidden/>
              </w:rPr>
              <w:fldChar w:fldCharType="separate"/>
            </w:r>
            <w:r w:rsidR="005D6138">
              <w:rPr>
                <w:noProof/>
                <w:webHidden/>
              </w:rPr>
              <w:t>20</w:t>
            </w:r>
            <w:r w:rsidR="005D6138">
              <w:rPr>
                <w:noProof/>
                <w:webHidden/>
              </w:rPr>
              <w:fldChar w:fldCharType="end"/>
            </w:r>
          </w:hyperlink>
        </w:p>
        <w:p w:rsidR="005D6138" w:rsidRDefault="00AE0ED6">
          <w:pPr>
            <w:pStyle w:val="TDC2"/>
            <w:tabs>
              <w:tab w:val="left" w:pos="1100"/>
              <w:tab w:val="right" w:leader="dot" w:pos="8494"/>
            </w:tabs>
            <w:rPr>
              <w:rFonts w:asciiTheme="minorHAnsi" w:eastAsiaTheme="minorEastAsia" w:hAnsiTheme="minorHAnsi" w:cstheme="minorBidi"/>
              <w:noProof/>
              <w:color w:val="auto"/>
              <w:sz w:val="22"/>
              <w:szCs w:val="22"/>
              <w:lang w:eastAsia="es-CO"/>
            </w:rPr>
          </w:pPr>
          <w:hyperlink w:anchor="_Toc517614816" w:history="1">
            <w:r w:rsidR="005D6138" w:rsidRPr="008147A8">
              <w:rPr>
                <w:rStyle w:val="Hipervnculo"/>
                <w:rFonts w:cs="Arial"/>
                <w:noProof/>
              </w:rPr>
              <w:t>14.3.</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DIAGRAMAS DE FLUJO DE DATOS DEL NUEVO SISTEMA</w:t>
            </w:r>
            <w:r w:rsidR="005D6138">
              <w:rPr>
                <w:noProof/>
                <w:webHidden/>
              </w:rPr>
              <w:tab/>
            </w:r>
            <w:r w:rsidR="005D6138">
              <w:rPr>
                <w:noProof/>
                <w:webHidden/>
              </w:rPr>
              <w:fldChar w:fldCharType="begin"/>
            </w:r>
            <w:r w:rsidR="005D6138">
              <w:rPr>
                <w:noProof/>
                <w:webHidden/>
              </w:rPr>
              <w:instrText xml:space="preserve"> PAGEREF _Toc517614816 \h </w:instrText>
            </w:r>
            <w:r w:rsidR="005D6138">
              <w:rPr>
                <w:noProof/>
                <w:webHidden/>
              </w:rPr>
            </w:r>
            <w:r w:rsidR="005D6138">
              <w:rPr>
                <w:noProof/>
                <w:webHidden/>
              </w:rPr>
              <w:fldChar w:fldCharType="separate"/>
            </w:r>
            <w:r w:rsidR="005D6138">
              <w:rPr>
                <w:noProof/>
                <w:webHidden/>
              </w:rPr>
              <w:t>21</w:t>
            </w:r>
            <w:r w:rsidR="005D6138">
              <w:rPr>
                <w:noProof/>
                <w:webHidden/>
              </w:rPr>
              <w:fldChar w:fldCharType="end"/>
            </w:r>
          </w:hyperlink>
        </w:p>
        <w:p w:rsidR="005D6138" w:rsidRDefault="00AE0ED6">
          <w:pPr>
            <w:pStyle w:val="TDC2"/>
            <w:tabs>
              <w:tab w:val="left" w:pos="1100"/>
              <w:tab w:val="right" w:leader="dot" w:pos="8494"/>
            </w:tabs>
            <w:rPr>
              <w:rFonts w:asciiTheme="minorHAnsi" w:eastAsiaTheme="minorEastAsia" w:hAnsiTheme="minorHAnsi" w:cstheme="minorBidi"/>
              <w:noProof/>
              <w:color w:val="auto"/>
              <w:sz w:val="22"/>
              <w:szCs w:val="22"/>
              <w:lang w:eastAsia="es-CO"/>
            </w:rPr>
          </w:pPr>
          <w:hyperlink w:anchor="_Toc517614817" w:history="1">
            <w:r w:rsidR="005D6138" w:rsidRPr="008147A8">
              <w:rPr>
                <w:rStyle w:val="Hipervnculo"/>
                <w:rFonts w:cs="Arial"/>
                <w:noProof/>
              </w:rPr>
              <w:t>14.4.</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ASPECTO ECONOMICO</w:t>
            </w:r>
            <w:r w:rsidR="005D6138">
              <w:rPr>
                <w:noProof/>
                <w:webHidden/>
              </w:rPr>
              <w:tab/>
            </w:r>
            <w:r w:rsidR="005D6138">
              <w:rPr>
                <w:noProof/>
                <w:webHidden/>
              </w:rPr>
              <w:fldChar w:fldCharType="begin"/>
            </w:r>
            <w:r w:rsidR="005D6138">
              <w:rPr>
                <w:noProof/>
                <w:webHidden/>
              </w:rPr>
              <w:instrText xml:space="preserve"> PAGEREF _Toc517614817 \h </w:instrText>
            </w:r>
            <w:r w:rsidR="005D6138">
              <w:rPr>
                <w:noProof/>
                <w:webHidden/>
              </w:rPr>
            </w:r>
            <w:r w:rsidR="005D6138">
              <w:rPr>
                <w:noProof/>
                <w:webHidden/>
              </w:rPr>
              <w:fldChar w:fldCharType="separate"/>
            </w:r>
            <w:r w:rsidR="005D6138">
              <w:rPr>
                <w:noProof/>
                <w:webHidden/>
              </w:rPr>
              <w:t>23</w:t>
            </w:r>
            <w:r w:rsidR="005D6138">
              <w:rPr>
                <w:noProof/>
                <w:webHidden/>
              </w:rPr>
              <w:fldChar w:fldCharType="end"/>
            </w:r>
          </w:hyperlink>
        </w:p>
        <w:p w:rsidR="005D6138" w:rsidRDefault="00AE0ED6">
          <w:pPr>
            <w:pStyle w:val="TDC2"/>
            <w:tabs>
              <w:tab w:val="left" w:pos="880"/>
              <w:tab w:val="right" w:leader="dot" w:pos="8494"/>
            </w:tabs>
            <w:rPr>
              <w:rFonts w:asciiTheme="minorHAnsi" w:eastAsiaTheme="minorEastAsia" w:hAnsiTheme="minorHAnsi" w:cstheme="minorBidi"/>
              <w:noProof/>
              <w:color w:val="auto"/>
              <w:sz w:val="22"/>
              <w:szCs w:val="22"/>
              <w:lang w:eastAsia="es-CO"/>
            </w:rPr>
          </w:pPr>
          <w:hyperlink w:anchor="_Toc517614818" w:history="1">
            <w:r w:rsidR="005D6138" w:rsidRPr="008147A8">
              <w:rPr>
                <w:rStyle w:val="Hipervnculo"/>
                <w:noProof/>
              </w:rPr>
              <w:t>15.</w:t>
            </w:r>
            <w:r w:rsidR="005D6138">
              <w:rPr>
                <w:rFonts w:asciiTheme="minorHAnsi" w:eastAsiaTheme="minorEastAsia" w:hAnsiTheme="minorHAnsi" w:cstheme="minorBidi"/>
                <w:noProof/>
                <w:color w:val="auto"/>
                <w:sz w:val="22"/>
                <w:szCs w:val="22"/>
                <w:lang w:eastAsia="es-CO"/>
              </w:rPr>
              <w:tab/>
            </w:r>
            <w:r w:rsidR="005D6138" w:rsidRPr="008147A8">
              <w:rPr>
                <w:rStyle w:val="Hipervnculo"/>
                <w:noProof/>
              </w:rPr>
              <w:t>MODELO ENTIDAD RELACIÓN</w:t>
            </w:r>
            <w:r w:rsidR="005D6138">
              <w:rPr>
                <w:noProof/>
                <w:webHidden/>
              </w:rPr>
              <w:tab/>
            </w:r>
            <w:r w:rsidR="005D6138">
              <w:rPr>
                <w:noProof/>
                <w:webHidden/>
              </w:rPr>
              <w:fldChar w:fldCharType="begin"/>
            </w:r>
            <w:r w:rsidR="005D6138">
              <w:rPr>
                <w:noProof/>
                <w:webHidden/>
              </w:rPr>
              <w:instrText xml:space="preserve"> PAGEREF _Toc517614818 \h </w:instrText>
            </w:r>
            <w:r w:rsidR="005D6138">
              <w:rPr>
                <w:noProof/>
                <w:webHidden/>
              </w:rPr>
            </w:r>
            <w:r w:rsidR="005D6138">
              <w:rPr>
                <w:noProof/>
                <w:webHidden/>
              </w:rPr>
              <w:fldChar w:fldCharType="separate"/>
            </w:r>
            <w:r w:rsidR="005D6138">
              <w:rPr>
                <w:noProof/>
                <w:webHidden/>
              </w:rPr>
              <w:t>24</w:t>
            </w:r>
            <w:r w:rsidR="005D6138">
              <w:rPr>
                <w:noProof/>
                <w:webHidden/>
              </w:rPr>
              <w:fldChar w:fldCharType="end"/>
            </w:r>
          </w:hyperlink>
        </w:p>
        <w:p w:rsidR="005D6138" w:rsidRDefault="00AE0ED6">
          <w:pPr>
            <w:pStyle w:val="TDC2"/>
            <w:tabs>
              <w:tab w:val="right" w:leader="dot" w:pos="8494"/>
            </w:tabs>
            <w:rPr>
              <w:rFonts w:asciiTheme="minorHAnsi" w:eastAsiaTheme="minorEastAsia" w:hAnsiTheme="minorHAnsi" w:cstheme="minorBidi"/>
              <w:noProof/>
              <w:color w:val="auto"/>
              <w:sz w:val="22"/>
              <w:szCs w:val="22"/>
              <w:lang w:eastAsia="es-CO"/>
            </w:rPr>
          </w:pPr>
          <w:hyperlink w:anchor="_Toc517614819" w:history="1">
            <w:r w:rsidR="005D6138">
              <w:rPr>
                <w:noProof/>
                <w:webHidden/>
              </w:rPr>
              <w:tab/>
            </w:r>
            <w:r w:rsidR="005D6138">
              <w:rPr>
                <w:noProof/>
                <w:webHidden/>
              </w:rPr>
              <w:fldChar w:fldCharType="begin"/>
            </w:r>
            <w:r w:rsidR="005D6138">
              <w:rPr>
                <w:noProof/>
                <w:webHidden/>
              </w:rPr>
              <w:instrText xml:space="preserve"> PAGEREF _Toc517614819 \h </w:instrText>
            </w:r>
            <w:r w:rsidR="005D6138">
              <w:rPr>
                <w:noProof/>
                <w:webHidden/>
              </w:rPr>
            </w:r>
            <w:r w:rsidR="005D6138">
              <w:rPr>
                <w:noProof/>
                <w:webHidden/>
              </w:rPr>
              <w:fldChar w:fldCharType="separate"/>
            </w:r>
            <w:r w:rsidR="005D6138">
              <w:rPr>
                <w:noProof/>
                <w:webHidden/>
              </w:rPr>
              <w:t>25</w:t>
            </w:r>
            <w:r w:rsidR="005D6138">
              <w:rPr>
                <w:noProof/>
                <w:webHidden/>
              </w:rPr>
              <w:fldChar w:fldCharType="end"/>
            </w:r>
          </w:hyperlink>
        </w:p>
        <w:p w:rsidR="005D6138" w:rsidRDefault="00AE0ED6">
          <w:pPr>
            <w:pStyle w:val="TDC2"/>
            <w:tabs>
              <w:tab w:val="left" w:pos="880"/>
              <w:tab w:val="right" w:leader="dot" w:pos="8494"/>
            </w:tabs>
            <w:rPr>
              <w:rFonts w:asciiTheme="minorHAnsi" w:eastAsiaTheme="minorEastAsia" w:hAnsiTheme="minorHAnsi" w:cstheme="minorBidi"/>
              <w:noProof/>
              <w:color w:val="auto"/>
              <w:sz w:val="22"/>
              <w:szCs w:val="22"/>
              <w:lang w:eastAsia="es-CO"/>
            </w:rPr>
          </w:pPr>
          <w:hyperlink w:anchor="_Toc517614820" w:history="1">
            <w:r w:rsidR="005D6138" w:rsidRPr="008147A8">
              <w:rPr>
                <w:rStyle w:val="Hipervnculo"/>
                <w:rFonts w:cs="Arial"/>
                <w:noProof/>
              </w:rPr>
              <w:t>16.</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DIAGRAMA DE CLASES</w:t>
            </w:r>
            <w:r w:rsidR="005D6138">
              <w:rPr>
                <w:noProof/>
                <w:webHidden/>
              </w:rPr>
              <w:tab/>
            </w:r>
            <w:r w:rsidR="005D6138">
              <w:rPr>
                <w:noProof/>
                <w:webHidden/>
              </w:rPr>
              <w:fldChar w:fldCharType="begin"/>
            </w:r>
            <w:r w:rsidR="005D6138">
              <w:rPr>
                <w:noProof/>
                <w:webHidden/>
              </w:rPr>
              <w:instrText xml:space="preserve"> PAGEREF _Toc517614820 \h </w:instrText>
            </w:r>
            <w:r w:rsidR="005D6138">
              <w:rPr>
                <w:noProof/>
                <w:webHidden/>
              </w:rPr>
            </w:r>
            <w:r w:rsidR="005D6138">
              <w:rPr>
                <w:noProof/>
                <w:webHidden/>
              </w:rPr>
              <w:fldChar w:fldCharType="separate"/>
            </w:r>
            <w:r w:rsidR="005D6138">
              <w:rPr>
                <w:noProof/>
                <w:webHidden/>
              </w:rPr>
              <w:t>26</w:t>
            </w:r>
            <w:r w:rsidR="005D6138">
              <w:rPr>
                <w:noProof/>
                <w:webHidden/>
              </w:rPr>
              <w:fldChar w:fldCharType="end"/>
            </w:r>
          </w:hyperlink>
        </w:p>
        <w:p w:rsidR="005D6138" w:rsidRDefault="00AE0ED6">
          <w:pPr>
            <w:pStyle w:val="TDC2"/>
            <w:tabs>
              <w:tab w:val="left" w:pos="880"/>
              <w:tab w:val="right" w:leader="dot" w:pos="8494"/>
            </w:tabs>
            <w:rPr>
              <w:rFonts w:asciiTheme="minorHAnsi" w:eastAsiaTheme="minorEastAsia" w:hAnsiTheme="minorHAnsi" w:cstheme="minorBidi"/>
              <w:noProof/>
              <w:color w:val="auto"/>
              <w:sz w:val="22"/>
              <w:szCs w:val="22"/>
              <w:lang w:eastAsia="es-CO"/>
            </w:rPr>
          </w:pPr>
          <w:hyperlink w:anchor="_Toc517614821" w:history="1">
            <w:r w:rsidR="005D6138" w:rsidRPr="008147A8">
              <w:rPr>
                <w:rStyle w:val="Hipervnculo"/>
                <w:rFonts w:cs="Arial"/>
                <w:noProof/>
              </w:rPr>
              <w:t>17.</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DIAGRAMA DE ESTADOS</w:t>
            </w:r>
            <w:r w:rsidR="005D6138">
              <w:rPr>
                <w:noProof/>
                <w:webHidden/>
              </w:rPr>
              <w:tab/>
            </w:r>
            <w:r w:rsidR="005D6138">
              <w:rPr>
                <w:noProof/>
                <w:webHidden/>
              </w:rPr>
              <w:fldChar w:fldCharType="begin"/>
            </w:r>
            <w:r w:rsidR="005D6138">
              <w:rPr>
                <w:noProof/>
                <w:webHidden/>
              </w:rPr>
              <w:instrText xml:space="preserve"> PAGEREF _Toc517614821 \h </w:instrText>
            </w:r>
            <w:r w:rsidR="005D6138">
              <w:rPr>
                <w:noProof/>
                <w:webHidden/>
              </w:rPr>
            </w:r>
            <w:r w:rsidR="005D6138">
              <w:rPr>
                <w:noProof/>
                <w:webHidden/>
              </w:rPr>
              <w:fldChar w:fldCharType="separate"/>
            </w:r>
            <w:r w:rsidR="005D6138">
              <w:rPr>
                <w:noProof/>
                <w:webHidden/>
              </w:rPr>
              <w:t>27</w:t>
            </w:r>
            <w:r w:rsidR="005D6138">
              <w:rPr>
                <w:noProof/>
                <w:webHidden/>
              </w:rPr>
              <w:fldChar w:fldCharType="end"/>
            </w:r>
          </w:hyperlink>
        </w:p>
        <w:p w:rsidR="005D6138" w:rsidRDefault="00AE0ED6">
          <w:pPr>
            <w:pStyle w:val="TDC2"/>
            <w:tabs>
              <w:tab w:val="left" w:pos="880"/>
              <w:tab w:val="right" w:leader="dot" w:pos="8494"/>
            </w:tabs>
            <w:rPr>
              <w:rFonts w:asciiTheme="minorHAnsi" w:eastAsiaTheme="minorEastAsia" w:hAnsiTheme="minorHAnsi" w:cstheme="minorBidi"/>
              <w:noProof/>
              <w:color w:val="auto"/>
              <w:sz w:val="22"/>
              <w:szCs w:val="22"/>
              <w:lang w:eastAsia="es-CO"/>
            </w:rPr>
          </w:pPr>
          <w:hyperlink w:anchor="_Toc517614822" w:history="1">
            <w:r w:rsidR="005D6138" w:rsidRPr="008147A8">
              <w:rPr>
                <w:rStyle w:val="Hipervnculo"/>
                <w:rFonts w:cs="Arial"/>
                <w:noProof/>
              </w:rPr>
              <w:t>18.</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DIAGRAMA DE SECUENCIAS</w:t>
            </w:r>
            <w:r w:rsidR="005D6138">
              <w:rPr>
                <w:noProof/>
                <w:webHidden/>
              </w:rPr>
              <w:tab/>
            </w:r>
            <w:r w:rsidR="005D6138">
              <w:rPr>
                <w:noProof/>
                <w:webHidden/>
              </w:rPr>
              <w:fldChar w:fldCharType="begin"/>
            </w:r>
            <w:r w:rsidR="005D6138">
              <w:rPr>
                <w:noProof/>
                <w:webHidden/>
              </w:rPr>
              <w:instrText xml:space="preserve"> PAGEREF _Toc517614822 \h </w:instrText>
            </w:r>
            <w:r w:rsidR="005D6138">
              <w:rPr>
                <w:noProof/>
                <w:webHidden/>
              </w:rPr>
            </w:r>
            <w:r w:rsidR="005D6138">
              <w:rPr>
                <w:noProof/>
                <w:webHidden/>
              </w:rPr>
              <w:fldChar w:fldCharType="separate"/>
            </w:r>
            <w:r w:rsidR="005D6138">
              <w:rPr>
                <w:noProof/>
                <w:webHidden/>
              </w:rPr>
              <w:t>29</w:t>
            </w:r>
            <w:r w:rsidR="005D6138">
              <w:rPr>
                <w:noProof/>
                <w:webHidden/>
              </w:rPr>
              <w:fldChar w:fldCharType="end"/>
            </w:r>
          </w:hyperlink>
        </w:p>
        <w:p w:rsidR="005D6138" w:rsidRDefault="00AE0ED6">
          <w:pPr>
            <w:pStyle w:val="TDC2"/>
            <w:tabs>
              <w:tab w:val="left" w:pos="880"/>
              <w:tab w:val="right" w:leader="dot" w:pos="8494"/>
            </w:tabs>
            <w:rPr>
              <w:rFonts w:asciiTheme="minorHAnsi" w:eastAsiaTheme="minorEastAsia" w:hAnsiTheme="minorHAnsi" w:cstheme="minorBidi"/>
              <w:noProof/>
              <w:color w:val="auto"/>
              <w:sz w:val="22"/>
              <w:szCs w:val="22"/>
              <w:lang w:eastAsia="es-CO"/>
            </w:rPr>
          </w:pPr>
          <w:hyperlink w:anchor="_Toc517614823" w:history="1">
            <w:r w:rsidR="005D6138" w:rsidRPr="008147A8">
              <w:rPr>
                <w:rStyle w:val="Hipervnculo"/>
                <w:rFonts w:cs="Arial"/>
                <w:noProof/>
              </w:rPr>
              <w:t>19.</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CONCLUSIONES Y RECOMENDACIONES</w:t>
            </w:r>
            <w:r w:rsidR="005D6138">
              <w:rPr>
                <w:noProof/>
                <w:webHidden/>
              </w:rPr>
              <w:tab/>
            </w:r>
            <w:r w:rsidR="005D6138">
              <w:rPr>
                <w:noProof/>
                <w:webHidden/>
              </w:rPr>
              <w:fldChar w:fldCharType="begin"/>
            </w:r>
            <w:r w:rsidR="005D6138">
              <w:rPr>
                <w:noProof/>
                <w:webHidden/>
              </w:rPr>
              <w:instrText xml:space="preserve"> PAGEREF _Toc517614823 \h </w:instrText>
            </w:r>
            <w:r w:rsidR="005D6138">
              <w:rPr>
                <w:noProof/>
                <w:webHidden/>
              </w:rPr>
            </w:r>
            <w:r w:rsidR="005D6138">
              <w:rPr>
                <w:noProof/>
                <w:webHidden/>
              </w:rPr>
              <w:fldChar w:fldCharType="separate"/>
            </w:r>
            <w:r w:rsidR="005D6138">
              <w:rPr>
                <w:noProof/>
                <w:webHidden/>
              </w:rPr>
              <w:t>30</w:t>
            </w:r>
            <w:r w:rsidR="005D6138">
              <w:rPr>
                <w:noProof/>
                <w:webHidden/>
              </w:rPr>
              <w:fldChar w:fldCharType="end"/>
            </w:r>
          </w:hyperlink>
        </w:p>
        <w:p w:rsidR="005D6138" w:rsidRDefault="00AE0ED6">
          <w:pPr>
            <w:pStyle w:val="TDC2"/>
            <w:tabs>
              <w:tab w:val="left" w:pos="1100"/>
              <w:tab w:val="right" w:leader="dot" w:pos="8494"/>
            </w:tabs>
            <w:rPr>
              <w:rFonts w:asciiTheme="minorHAnsi" w:eastAsiaTheme="minorEastAsia" w:hAnsiTheme="minorHAnsi" w:cstheme="minorBidi"/>
              <w:noProof/>
              <w:color w:val="auto"/>
              <w:sz w:val="22"/>
              <w:szCs w:val="22"/>
              <w:lang w:eastAsia="es-CO"/>
            </w:rPr>
          </w:pPr>
          <w:hyperlink w:anchor="_Toc517614824" w:history="1">
            <w:r w:rsidR="005D6138" w:rsidRPr="008147A8">
              <w:rPr>
                <w:rStyle w:val="Hipervnculo"/>
                <w:noProof/>
              </w:rPr>
              <w:t>19.1.</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CONCLUSIONES</w:t>
            </w:r>
            <w:r w:rsidR="005D6138">
              <w:rPr>
                <w:noProof/>
                <w:webHidden/>
              </w:rPr>
              <w:tab/>
            </w:r>
            <w:r w:rsidR="005D6138">
              <w:rPr>
                <w:noProof/>
                <w:webHidden/>
              </w:rPr>
              <w:fldChar w:fldCharType="begin"/>
            </w:r>
            <w:r w:rsidR="005D6138">
              <w:rPr>
                <w:noProof/>
                <w:webHidden/>
              </w:rPr>
              <w:instrText xml:space="preserve"> PAGEREF _Toc517614824 \h </w:instrText>
            </w:r>
            <w:r w:rsidR="005D6138">
              <w:rPr>
                <w:noProof/>
                <w:webHidden/>
              </w:rPr>
            </w:r>
            <w:r w:rsidR="005D6138">
              <w:rPr>
                <w:noProof/>
                <w:webHidden/>
              </w:rPr>
              <w:fldChar w:fldCharType="separate"/>
            </w:r>
            <w:r w:rsidR="005D6138">
              <w:rPr>
                <w:noProof/>
                <w:webHidden/>
              </w:rPr>
              <w:t>30</w:t>
            </w:r>
            <w:r w:rsidR="005D6138">
              <w:rPr>
                <w:noProof/>
                <w:webHidden/>
              </w:rPr>
              <w:fldChar w:fldCharType="end"/>
            </w:r>
          </w:hyperlink>
        </w:p>
        <w:p w:rsidR="005D6138" w:rsidRDefault="00AE0ED6">
          <w:pPr>
            <w:pStyle w:val="TDC2"/>
            <w:tabs>
              <w:tab w:val="left" w:pos="1100"/>
              <w:tab w:val="right" w:leader="dot" w:pos="8494"/>
            </w:tabs>
            <w:rPr>
              <w:rFonts w:asciiTheme="minorHAnsi" w:eastAsiaTheme="minorEastAsia" w:hAnsiTheme="minorHAnsi" w:cstheme="minorBidi"/>
              <w:noProof/>
              <w:color w:val="auto"/>
              <w:sz w:val="22"/>
              <w:szCs w:val="22"/>
              <w:lang w:eastAsia="es-CO"/>
            </w:rPr>
          </w:pPr>
          <w:hyperlink w:anchor="_Toc517614825" w:history="1">
            <w:r w:rsidR="005D6138" w:rsidRPr="008147A8">
              <w:rPr>
                <w:rStyle w:val="Hipervnculo"/>
                <w:rFonts w:cs="Arial"/>
                <w:noProof/>
              </w:rPr>
              <w:t>19.2.</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RECOMENDACIONES.</w:t>
            </w:r>
            <w:r w:rsidR="005D6138">
              <w:rPr>
                <w:noProof/>
                <w:webHidden/>
              </w:rPr>
              <w:tab/>
            </w:r>
            <w:r w:rsidR="005D6138">
              <w:rPr>
                <w:noProof/>
                <w:webHidden/>
              </w:rPr>
              <w:fldChar w:fldCharType="begin"/>
            </w:r>
            <w:r w:rsidR="005D6138">
              <w:rPr>
                <w:noProof/>
                <w:webHidden/>
              </w:rPr>
              <w:instrText xml:space="preserve"> PAGEREF _Toc517614825 \h </w:instrText>
            </w:r>
            <w:r w:rsidR="005D6138">
              <w:rPr>
                <w:noProof/>
                <w:webHidden/>
              </w:rPr>
            </w:r>
            <w:r w:rsidR="005D6138">
              <w:rPr>
                <w:noProof/>
                <w:webHidden/>
              </w:rPr>
              <w:fldChar w:fldCharType="separate"/>
            </w:r>
            <w:r w:rsidR="005D6138">
              <w:rPr>
                <w:noProof/>
                <w:webHidden/>
              </w:rPr>
              <w:t>30</w:t>
            </w:r>
            <w:r w:rsidR="005D6138">
              <w:rPr>
                <w:noProof/>
                <w:webHidden/>
              </w:rPr>
              <w:fldChar w:fldCharType="end"/>
            </w:r>
          </w:hyperlink>
        </w:p>
        <w:p w:rsidR="005D6138" w:rsidRDefault="00AE0ED6">
          <w:pPr>
            <w:pStyle w:val="TDC2"/>
            <w:tabs>
              <w:tab w:val="left" w:pos="880"/>
              <w:tab w:val="right" w:leader="dot" w:pos="8494"/>
            </w:tabs>
            <w:rPr>
              <w:rFonts w:asciiTheme="minorHAnsi" w:eastAsiaTheme="minorEastAsia" w:hAnsiTheme="minorHAnsi" w:cstheme="minorBidi"/>
              <w:noProof/>
              <w:color w:val="auto"/>
              <w:sz w:val="22"/>
              <w:szCs w:val="22"/>
              <w:lang w:eastAsia="es-CO"/>
            </w:rPr>
          </w:pPr>
          <w:hyperlink w:anchor="_Toc517614826" w:history="1">
            <w:r w:rsidR="005D6138" w:rsidRPr="008147A8">
              <w:rPr>
                <w:rStyle w:val="Hipervnculo"/>
                <w:rFonts w:cs="Arial"/>
                <w:noProof/>
              </w:rPr>
              <w:t>20.</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BIBLIOGRAFIA</w:t>
            </w:r>
            <w:r w:rsidR="005D6138">
              <w:rPr>
                <w:noProof/>
                <w:webHidden/>
              </w:rPr>
              <w:tab/>
            </w:r>
            <w:r w:rsidR="005D6138">
              <w:rPr>
                <w:noProof/>
                <w:webHidden/>
              </w:rPr>
              <w:fldChar w:fldCharType="begin"/>
            </w:r>
            <w:r w:rsidR="005D6138">
              <w:rPr>
                <w:noProof/>
                <w:webHidden/>
              </w:rPr>
              <w:instrText xml:space="preserve"> PAGEREF _Toc517614826 \h </w:instrText>
            </w:r>
            <w:r w:rsidR="005D6138">
              <w:rPr>
                <w:noProof/>
                <w:webHidden/>
              </w:rPr>
            </w:r>
            <w:r w:rsidR="005D6138">
              <w:rPr>
                <w:noProof/>
                <w:webHidden/>
              </w:rPr>
              <w:fldChar w:fldCharType="separate"/>
            </w:r>
            <w:r w:rsidR="005D6138">
              <w:rPr>
                <w:noProof/>
                <w:webHidden/>
              </w:rPr>
              <w:t>31</w:t>
            </w:r>
            <w:r w:rsidR="005D6138">
              <w:rPr>
                <w:noProof/>
                <w:webHidden/>
              </w:rPr>
              <w:fldChar w:fldCharType="end"/>
            </w:r>
          </w:hyperlink>
        </w:p>
        <w:p w:rsidR="005D6138" w:rsidRDefault="00AE0ED6">
          <w:pPr>
            <w:pStyle w:val="TDC2"/>
            <w:tabs>
              <w:tab w:val="left" w:pos="880"/>
              <w:tab w:val="right" w:leader="dot" w:pos="8494"/>
            </w:tabs>
            <w:rPr>
              <w:rFonts w:asciiTheme="minorHAnsi" w:eastAsiaTheme="minorEastAsia" w:hAnsiTheme="minorHAnsi" w:cstheme="minorBidi"/>
              <w:noProof/>
              <w:color w:val="auto"/>
              <w:sz w:val="22"/>
              <w:szCs w:val="22"/>
              <w:lang w:eastAsia="es-CO"/>
            </w:rPr>
          </w:pPr>
          <w:hyperlink w:anchor="_Toc517614827" w:history="1">
            <w:r w:rsidR="005D6138" w:rsidRPr="008147A8">
              <w:rPr>
                <w:rStyle w:val="Hipervnculo"/>
                <w:rFonts w:cs="Arial"/>
                <w:noProof/>
              </w:rPr>
              <w:t>21.</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ANEXOS</w:t>
            </w:r>
            <w:r w:rsidR="005D6138">
              <w:rPr>
                <w:noProof/>
                <w:webHidden/>
              </w:rPr>
              <w:tab/>
            </w:r>
            <w:r w:rsidR="005D6138">
              <w:rPr>
                <w:noProof/>
                <w:webHidden/>
              </w:rPr>
              <w:fldChar w:fldCharType="begin"/>
            </w:r>
            <w:r w:rsidR="005D6138">
              <w:rPr>
                <w:noProof/>
                <w:webHidden/>
              </w:rPr>
              <w:instrText xml:space="preserve"> PAGEREF _Toc517614827 \h </w:instrText>
            </w:r>
            <w:r w:rsidR="005D6138">
              <w:rPr>
                <w:noProof/>
                <w:webHidden/>
              </w:rPr>
            </w:r>
            <w:r w:rsidR="005D6138">
              <w:rPr>
                <w:noProof/>
                <w:webHidden/>
              </w:rPr>
              <w:fldChar w:fldCharType="separate"/>
            </w:r>
            <w:r w:rsidR="005D6138">
              <w:rPr>
                <w:noProof/>
                <w:webHidden/>
              </w:rPr>
              <w:t>31</w:t>
            </w:r>
            <w:r w:rsidR="005D6138">
              <w:rPr>
                <w:noProof/>
                <w:webHidden/>
              </w:rPr>
              <w:fldChar w:fldCharType="end"/>
            </w:r>
          </w:hyperlink>
        </w:p>
        <w:p w:rsidR="005D6138" w:rsidRDefault="00AE0ED6">
          <w:pPr>
            <w:pStyle w:val="TDC2"/>
            <w:tabs>
              <w:tab w:val="left" w:pos="1100"/>
              <w:tab w:val="right" w:leader="dot" w:pos="8494"/>
            </w:tabs>
            <w:rPr>
              <w:rFonts w:asciiTheme="minorHAnsi" w:eastAsiaTheme="minorEastAsia" w:hAnsiTheme="minorHAnsi" w:cstheme="minorBidi"/>
              <w:noProof/>
              <w:color w:val="auto"/>
              <w:sz w:val="22"/>
              <w:szCs w:val="22"/>
              <w:lang w:eastAsia="es-CO"/>
            </w:rPr>
          </w:pPr>
          <w:hyperlink w:anchor="_Toc517614828" w:history="1">
            <w:r w:rsidR="005D6138" w:rsidRPr="008147A8">
              <w:rPr>
                <w:rStyle w:val="Hipervnculo"/>
                <w:rFonts w:cs="Arial"/>
                <w:noProof/>
              </w:rPr>
              <w:t>21.1.</w:t>
            </w:r>
            <w:r w:rsidR="005D6138">
              <w:rPr>
                <w:rFonts w:asciiTheme="minorHAnsi" w:eastAsiaTheme="minorEastAsia" w:hAnsiTheme="minorHAnsi" w:cstheme="minorBidi"/>
                <w:noProof/>
                <w:color w:val="auto"/>
                <w:sz w:val="22"/>
                <w:szCs w:val="22"/>
                <w:lang w:eastAsia="es-CO"/>
              </w:rPr>
              <w:tab/>
            </w:r>
            <w:r w:rsidR="005D6138" w:rsidRPr="008147A8">
              <w:rPr>
                <w:rStyle w:val="Hipervnculo"/>
                <w:rFonts w:cs="Arial"/>
                <w:noProof/>
              </w:rPr>
              <w:t>ÁRBOL DE PROBLEMAS</w:t>
            </w:r>
            <w:r w:rsidR="005D6138">
              <w:rPr>
                <w:noProof/>
                <w:webHidden/>
              </w:rPr>
              <w:tab/>
            </w:r>
            <w:r w:rsidR="005D6138">
              <w:rPr>
                <w:noProof/>
                <w:webHidden/>
              </w:rPr>
              <w:fldChar w:fldCharType="begin"/>
            </w:r>
            <w:r w:rsidR="005D6138">
              <w:rPr>
                <w:noProof/>
                <w:webHidden/>
              </w:rPr>
              <w:instrText xml:space="preserve"> PAGEREF _Toc517614828 \h </w:instrText>
            </w:r>
            <w:r w:rsidR="005D6138">
              <w:rPr>
                <w:noProof/>
                <w:webHidden/>
              </w:rPr>
            </w:r>
            <w:r w:rsidR="005D6138">
              <w:rPr>
                <w:noProof/>
                <w:webHidden/>
              </w:rPr>
              <w:fldChar w:fldCharType="separate"/>
            </w:r>
            <w:r w:rsidR="005D6138">
              <w:rPr>
                <w:noProof/>
                <w:webHidden/>
              </w:rPr>
              <w:t>32</w:t>
            </w:r>
            <w:r w:rsidR="005D6138">
              <w:rPr>
                <w:noProof/>
                <w:webHidden/>
              </w:rPr>
              <w:fldChar w:fldCharType="end"/>
            </w:r>
          </w:hyperlink>
        </w:p>
        <w:p w:rsidR="00EE6EE4" w:rsidRDefault="00EE6EE4">
          <w:r>
            <w:rPr>
              <w:b/>
              <w:bCs/>
            </w:rPr>
            <w:fldChar w:fldCharType="end"/>
          </w:r>
        </w:p>
      </w:sdtContent>
    </w:sdt>
    <w:p w:rsidR="00932083" w:rsidRDefault="00932083">
      <w:pPr>
        <w:rPr>
          <w:rFonts w:cs="Arial"/>
          <w:szCs w:val="24"/>
        </w:rPr>
      </w:pPr>
      <w:r>
        <w:rPr>
          <w:rFonts w:cs="Arial"/>
          <w:szCs w:val="24"/>
        </w:rPr>
        <w:br w:type="page"/>
      </w:r>
    </w:p>
    <w:p w:rsidR="009D3062" w:rsidRDefault="009D3062" w:rsidP="00001F9D">
      <w:pPr>
        <w:rPr>
          <w:rFonts w:cs="Arial"/>
          <w:szCs w:val="24"/>
        </w:rPr>
      </w:pPr>
    </w:p>
    <w:p w:rsidR="00001F9D" w:rsidRDefault="00001F9D" w:rsidP="00001F9D">
      <w:pPr>
        <w:rPr>
          <w:rFonts w:cs="Arial"/>
          <w:szCs w:val="24"/>
        </w:rPr>
      </w:pPr>
    </w:p>
    <w:p w:rsidR="00C668FC" w:rsidRPr="002A4B0B" w:rsidRDefault="00C668FC" w:rsidP="002A4B0B">
      <w:pPr>
        <w:pStyle w:val="Ttulo1"/>
        <w:numPr>
          <w:ilvl w:val="0"/>
          <w:numId w:val="8"/>
        </w:numPr>
      </w:pPr>
      <w:bookmarkStart w:id="0" w:name="_Toc506420097"/>
      <w:bookmarkStart w:id="1" w:name="_Toc506481848"/>
      <w:bookmarkStart w:id="2" w:name="_Toc509758892"/>
      <w:bookmarkStart w:id="3" w:name="_Toc509762081"/>
      <w:bookmarkStart w:id="4" w:name="_Toc509768997"/>
      <w:bookmarkStart w:id="5" w:name="_Toc517614782"/>
      <w:r w:rsidRPr="002A4B0B">
        <w:t>Título: Automatización De Ingreso y Salida De Computadores</w:t>
      </w:r>
      <w:bookmarkEnd w:id="0"/>
      <w:bookmarkEnd w:id="1"/>
      <w:bookmarkEnd w:id="2"/>
      <w:bookmarkEnd w:id="3"/>
      <w:bookmarkEnd w:id="4"/>
      <w:bookmarkEnd w:id="5"/>
    </w:p>
    <w:p w:rsidR="00C668FC" w:rsidRPr="00445805" w:rsidRDefault="00C668FC" w:rsidP="00C668FC">
      <w:pPr>
        <w:rPr>
          <w:rFonts w:cs="Arial"/>
          <w:szCs w:val="24"/>
        </w:rPr>
      </w:pPr>
    </w:p>
    <w:p w:rsidR="00485A9F" w:rsidRPr="002A4B0B" w:rsidRDefault="00485A9F" w:rsidP="002A4B0B">
      <w:pPr>
        <w:pStyle w:val="Ttulo1"/>
        <w:numPr>
          <w:ilvl w:val="0"/>
          <w:numId w:val="8"/>
        </w:numPr>
      </w:pPr>
      <w:bookmarkStart w:id="6" w:name="_Toc506420099"/>
      <w:bookmarkStart w:id="7" w:name="_Toc506481850"/>
      <w:bookmarkStart w:id="8" w:name="_Toc509758893"/>
      <w:bookmarkStart w:id="9" w:name="_Toc509762082"/>
      <w:bookmarkStart w:id="10" w:name="_Toc509768998"/>
      <w:bookmarkStart w:id="11" w:name="_Toc517614783"/>
      <w:bookmarkStart w:id="12" w:name="_Toc506420098"/>
      <w:bookmarkStart w:id="13" w:name="_Toc506481849"/>
      <w:r w:rsidRPr="002A4B0B">
        <w:t>DEFINICIÓN DEL PROBLEMA</w:t>
      </w:r>
      <w:bookmarkEnd w:id="6"/>
      <w:bookmarkEnd w:id="7"/>
      <w:bookmarkEnd w:id="8"/>
      <w:bookmarkEnd w:id="9"/>
      <w:bookmarkEnd w:id="10"/>
      <w:bookmarkEnd w:id="11"/>
    </w:p>
    <w:p w:rsidR="00485A9F" w:rsidRPr="00445805" w:rsidRDefault="00485A9F" w:rsidP="00485A9F">
      <w:pPr>
        <w:rPr>
          <w:rFonts w:cs="Arial"/>
          <w:szCs w:val="24"/>
        </w:rPr>
      </w:pPr>
    </w:p>
    <w:p w:rsidR="00485A9F" w:rsidRPr="00485A9F" w:rsidRDefault="00485A9F" w:rsidP="00485A9F">
      <w:pPr>
        <w:jc w:val="both"/>
        <w:rPr>
          <w:rFonts w:cs="Arial"/>
          <w:szCs w:val="24"/>
        </w:rPr>
      </w:pPr>
      <w:r>
        <w:rPr>
          <w:rFonts w:cs="Arial"/>
          <w:szCs w:val="24"/>
        </w:rPr>
        <w:t>En el I</w:t>
      </w:r>
      <w:r w:rsidRPr="00445805">
        <w:rPr>
          <w:rFonts w:cs="Arial"/>
          <w:szCs w:val="24"/>
        </w:rPr>
        <w:t>n</w:t>
      </w:r>
      <w:r>
        <w:rPr>
          <w:rFonts w:cs="Arial"/>
          <w:szCs w:val="24"/>
        </w:rPr>
        <w:t>stituto de Aprendizaje Sena (CEE</w:t>
      </w:r>
      <w:r w:rsidRPr="00445805">
        <w:rPr>
          <w:rFonts w:cs="Arial"/>
          <w:szCs w:val="24"/>
        </w:rPr>
        <w:t>T),</w:t>
      </w:r>
      <w:r w:rsidR="00963284">
        <w:rPr>
          <w:rFonts w:cs="Arial"/>
          <w:szCs w:val="24"/>
        </w:rPr>
        <w:t xml:space="preserve"> </w:t>
      </w:r>
      <w:r w:rsidRPr="00445805">
        <w:rPr>
          <w:rFonts w:cs="Arial"/>
          <w:szCs w:val="24"/>
        </w:rPr>
        <w:t>no hay un sistema óptimo que regis</w:t>
      </w:r>
      <w:r w:rsidR="00963284">
        <w:rPr>
          <w:rFonts w:cs="Arial"/>
          <w:szCs w:val="24"/>
        </w:rPr>
        <w:t>tre y regule el ingreso de los elementos tecnológicos</w:t>
      </w:r>
      <w:r w:rsidRPr="00445805">
        <w:rPr>
          <w:rFonts w:cs="Arial"/>
          <w:szCs w:val="24"/>
        </w:rPr>
        <w:t>, es algo engorroso revisar los más de 500 equipos que ingresas en las diferentes jornadas siendo que se manejan tres jornadas continuas de lunes a vie</w:t>
      </w:r>
      <w:r w:rsidR="00963284">
        <w:rPr>
          <w:rFonts w:cs="Arial"/>
          <w:szCs w:val="24"/>
        </w:rPr>
        <w:t>rnes y una los fines de  semana.</w:t>
      </w:r>
      <w:r w:rsidR="00963284" w:rsidRPr="00485A9F">
        <w:rPr>
          <w:rFonts w:cs="Arial"/>
          <w:szCs w:val="24"/>
        </w:rPr>
        <w:t xml:space="preserve"> </w:t>
      </w:r>
    </w:p>
    <w:p w:rsidR="00C668FC" w:rsidRPr="002A4B0B" w:rsidRDefault="00C668FC" w:rsidP="002A4B0B">
      <w:pPr>
        <w:pStyle w:val="Ttulo1"/>
        <w:numPr>
          <w:ilvl w:val="0"/>
          <w:numId w:val="8"/>
        </w:numPr>
      </w:pPr>
      <w:bookmarkStart w:id="14" w:name="_Toc509758894"/>
      <w:bookmarkStart w:id="15" w:name="_Toc509762083"/>
      <w:bookmarkStart w:id="16" w:name="_Toc509768999"/>
      <w:bookmarkStart w:id="17" w:name="_Toc517614784"/>
      <w:r w:rsidRPr="002A4B0B">
        <w:t>ANTECEDENTES</w:t>
      </w:r>
      <w:bookmarkEnd w:id="12"/>
      <w:bookmarkEnd w:id="13"/>
      <w:bookmarkEnd w:id="14"/>
      <w:bookmarkEnd w:id="15"/>
      <w:bookmarkEnd w:id="16"/>
      <w:bookmarkEnd w:id="17"/>
    </w:p>
    <w:p w:rsidR="00C668FC" w:rsidRPr="00445805" w:rsidRDefault="00C668FC" w:rsidP="00C668FC">
      <w:pPr>
        <w:rPr>
          <w:rFonts w:cs="Arial"/>
          <w:szCs w:val="24"/>
        </w:rPr>
      </w:pPr>
    </w:p>
    <w:p w:rsidR="00C668FC" w:rsidRPr="00445805" w:rsidRDefault="00963284" w:rsidP="002F2F63">
      <w:pPr>
        <w:jc w:val="both"/>
        <w:rPr>
          <w:rFonts w:cs="Arial"/>
          <w:szCs w:val="24"/>
        </w:rPr>
      </w:pPr>
      <w:r>
        <w:rPr>
          <w:rFonts w:cs="Arial"/>
          <w:szCs w:val="24"/>
        </w:rPr>
        <w:t>El</w:t>
      </w:r>
      <w:r w:rsidR="00C668FC" w:rsidRPr="00445805">
        <w:rPr>
          <w:rFonts w:cs="Arial"/>
          <w:szCs w:val="24"/>
        </w:rPr>
        <w:t xml:space="preserve"> método </w:t>
      </w:r>
      <w:r>
        <w:rPr>
          <w:rFonts w:cs="Arial"/>
          <w:szCs w:val="24"/>
        </w:rPr>
        <w:t xml:space="preserve">empleado actualmente </w:t>
      </w:r>
      <w:r w:rsidR="00C668FC" w:rsidRPr="00445805">
        <w:rPr>
          <w:rFonts w:cs="Arial"/>
          <w:szCs w:val="24"/>
        </w:rPr>
        <w:t>no ha sido del todo eficaz</w:t>
      </w:r>
      <w:r>
        <w:rPr>
          <w:rFonts w:cs="Arial"/>
          <w:szCs w:val="24"/>
        </w:rPr>
        <w:t xml:space="preserve">, </w:t>
      </w:r>
      <w:r w:rsidR="00C668FC" w:rsidRPr="00445805">
        <w:rPr>
          <w:rFonts w:cs="Arial"/>
          <w:szCs w:val="24"/>
        </w:rPr>
        <w:t>se han presentado perdidas que perjudican al aprendiz, al instructor y al celador.</w:t>
      </w:r>
      <w:r>
        <w:rPr>
          <w:rFonts w:cs="Arial"/>
          <w:szCs w:val="24"/>
        </w:rPr>
        <w:t xml:space="preserve"> E</w:t>
      </w:r>
      <w:r w:rsidR="00C668FC" w:rsidRPr="00445805">
        <w:rPr>
          <w:rFonts w:cs="Arial"/>
          <w:szCs w:val="24"/>
        </w:rPr>
        <w:t>l guardia de seguridad revisa los maletine</w:t>
      </w:r>
      <w:r>
        <w:rPr>
          <w:rFonts w:cs="Arial"/>
          <w:szCs w:val="24"/>
        </w:rPr>
        <w:t>s al entrar y salir del edificio y en los tiempos de la pausa activa;</w:t>
      </w:r>
      <w:r w:rsidR="00C668FC" w:rsidRPr="00445805">
        <w:rPr>
          <w:rFonts w:cs="Arial"/>
          <w:szCs w:val="24"/>
        </w:rPr>
        <w:t xml:space="preserve"> no obstante no puede saber con certeza si el computador que lleva la persona dentro del maletín es de su pertenencia.</w:t>
      </w:r>
    </w:p>
    <w:p w:rsidR="00C668FC" w:rsidRPr="00445805" w:rsidRDefault="00C668FC" w:rsidP="00C668FC">
      <w:pPr>
        <w:rPr>
          <w:rFonts w:cs="Arial"/>
          <w:szCs w:val="24"/>
        </w:rPr>
      </w:pPr>
      <w:r w:rsidRPr="00445805">
        <w:rPr>
          <w:rFonts w:cs="Arial"/>
          <w:szCs w:val="24"/>
        </w:rPr>
        <w:t xml:space="preserve">                                                                            </w:t>
      </w:r>
    </w:p>
    <w:p w:rsidR="00C668FC" w:rsidRPr="002A4B0B" w:rsidRDefault="00C668FC" w:rsidP="002A4B0B">
      <w:pPr>
        <w:pStyle w:val="Ttulo1"/>
        <w:numPr>
          <w:ilvl w:val="0"/>
          <w:numId w:val="8"/>
        </w:numPr>
      </w:pPr>
      <w:bookmarkStart w:id="18" w:name="_Toc506420100"/>
      <w:bookmarkStart w:id="19" w:name="_Toc506481851"/>
      <w:bookmarkStart w:id="20" w:name="_Toc509758895"/>
      <w:bookmarkStart w:id="21" w:name="_Toc509762084"/>
      <w:bookmarkStart w:id="22" w:name="_Toc509769000"/>
      <w:bookmarkStart w:id="23" w:name="_Toc517614785"/>
      <w:r w:rsidRPr="002A4B0B">
        <w:t>JUSTIFICACIÓN</w:t>
      </w:r>
      <w:bookmarkEnd w:id="18"/>
      <w:bookmarkEnd w:id="19"/>
      <w:bookmarkEnd w:id="20"/>
      <w:bookmarkEnd w:id="21"/>
      <w:bookmarkEnd w:id="22"/>
      <w:bookmarkEnd w:id="23"/>
    </w:p>
    <w:p w:rsidR="00C668FC" w:rsidRPr="00445805" w:rsidRDefault="00C668FC" w:rsidP="00C668FC">
      <w:pPr>
        <w:rPr>
          <w:rFonts w:cs="Arial"/>
          <w:szCs w:val="24"/>
        </w:rPr>
      </w:pPr>
    </w:p>
    <w:p w:rsidR="00C668FC" w:rsidRDefault="00C668FC" w:rsidP="00485A9F">
      <w:pPr>
        <w:jc w:val="both"/>
        <w:rPr>
          <w:rFonts w:cs="Arial"/>
          <w:szCs w:val="24"/>
        </w:rPr>
      </w:pPr>
      <w:r w:rsidRPr="00445805">
        <w:rPr>
          <w:rFonts w:cs="Arial"/>
          <w:szCs w:val="24"/>
        </w:rPr>
        <w:t xml:space="preserve">El desarrollo de este proyecto está orientado en dar una buena solución frente al problema ya planteado, además de eso cumplir con el propósito de culminar el proceso de aprendizaje con un buen desempeño cumpliendo con los trabajos y entregas oportunas de los materiales de formación. </w:t>
      </w:r>
    </w:p>
    <w:p w:rsidR="003A0A8F" w:rsidRDefault="003A0A8F" w:rsidP="00485A9F">
      <w:pPr>
        <w:jc w:val="both"/>
        <w:rPr>
          <w:rFonts w:cs="Arial"/>
          <w:szCs w:val="24"/>
        </w:rPr>
      </w:pPr>
    </w:p>
    <w:p w:rsidR="00963284" w:rsidRDefault="00963284" w:rsidP="00485A9F">
      <w:pPr>
        <w:jc w:val="both"/>
        <w:rPr>
          <w:rFonts w:cs="Arial"/>
          <w:szCs w:val="24"/>
        </w:rPr>
      </w:pPr>
    </w:p>
    <w:p w:rsidR="00963284" w:rsidRDefault="00963284" w:rsidP="00485A9F">
      <w:pPr>
        <w:jc w:val="both"/>
        <w:rPr>
          <w:rFonts w:cs="Arial"/>
          <w:szCs w:val="24"/>
        </w:rPr>
      </w:pPr>
    </w:p>
    <w:p w:rsidR="00963284" w:rsidRDefault="00963284" w:rsidP="00485A9F">
      <w:pPr>
        <w:jc w:val="both"/>
        <w:rPr>
          <w:rFonts w:cs="Arial"/>
          <w:szCs w:val="24"/>
        </w:rPr>
      </w:pPr>
    </w:p>
    <w:p w:rsidR="00963284" w:rsidRPr="00445805" w:rsidRDefault="00963284" w:rsidP="00485A9F">
      <w:pPr>
        <w:jc w:val="both"/>
        <w:rPr>
          <w:rFonts w:cs="Arial"/>
          <w:szCs w:val="24"/>
        </w:rPr>
      </w:pPr>
    </w:p>
    <w:p w:rsidR="00C668FC" w:rsidRPr="002A4B0B" w:rsidRDefault="00C668FC" w:rsidP="002A4B0B">
      <w:pPr>
        <w:pStyle w:val="Ttulo1"/>
        <w:numPr>
          <w:ilvl w:val="0"/>
          <w:numId w:val="8"/>
        </w:numPr>
      </w:pPr>
      <w:bookmarkStart w:id="24" w:name="_Toc506420101"/>
      <w:bookmarkStart w:id="25" w:name="_Toc506481852"/>
      <w:bookmarkStart w:id="26" w:name="_Toc509758896"/>
      <w:bookmarkStart w:id="27" w:name="_Toc509762085"/>
      <w:bookmarkStart w:id="28" w:name="_Toc509769001"/>
      <w:bookmarkStart w:id="29" w:name="_Toc517614786"/>
      <w:r w:rsidRPr="002A4B0B">
        <w:lastRenderedPageBreak/>
        <w:t>OBJETIVOS</w:t>
      </w:r>
      <w:bookmarkEnd w:id="24"/>
      <w:bookmarkEnd w:id="25"/>
      <w:bookmarkEnd w:id="26"/>
      <w:bookmarkEnd w:id="27"/>
      <w:bookmarkEnd w:id="28"/>
      <w:bookmarkEnd w:id="29"/>
    </w:p>
    <w:p w:rsidR="00C668FC" w:rsidRPr="00445805" w:rsidRDefault="00C668FC" w:rsidP="00C668FC">
      <w:pPr>
        <w:pStyle w:val="Prrafodelista"/>
        <w:rPr>
          <w:rFonts w:cs="Arial"/>
          <w:szCs w:val="24"/>
        </w:rPr>
      </w:pPr>
    </w:p>
    <w:p w:rsidR="00C668FC" w:rsidRPr="00445805" w:rsidRDefault="00C668FC" w:rsidP="00C668FC">
      <w:pPr>
        <w:pStyle w:val="Subttulo"/>
        <w:rPr>
          <w:rFonts w:ascii="Arial" w:hAnsi="Arial" w:cs="Arial"/>
          <w:b/>
          <w:i w:val="0"/>
          <w:color w:val="auto"/>
        </w:rPr>
      </w:pPr>
    </w:p>
    <w:p w:rsidR="00C668FC" w:rsidRPr="00265D2F" w:rsidRDefault="00265D2F" w:rsidP="00265D2F">
      <w:pPr>
        <w:pStyle w:val="Ttulo2"/>
        <w:numPr>
          <w:ilvl w:val="1"/>
          <w:numId w:val="8"/>
        </w:numPr>
        <w:rPr>
          <w:rFonts w:ascii="Arial" w:hAnsi="Arial" w:cs="Arial"/>
          <w:color w:val="auto"/>
          <w:sz w:val="24"/>
          <w:szCs w:val="24"/>
        </w:rPr>
      </w:pPr>
      <w:bookmarkStart w:id="30" w:name="_Toc509758897"/>
      <w:bookmarkStart w:id="31" w:name="_Toc509762086"/>
      <w:bookmarkStart w:id="32" w:name="_Toc509769002"/>
      <w:bookmarkStart w:id="33" w:name="_Toc517614787"/>
      <w:r w:rsidRPr="00265D2F">
        <w:rPr>
          <w:rFonts w:ascii="Arial" w:hAnsi="Arial" w:cs="Arial"/>
          <w:color w:val="auto"/>
          <w:sz w:val="24"/>
          <w:szCs w:val="24"/>
        </w:rPr>
        <w:t>OBJETIVO GENERAL</w:t>
      </w:r>
      <w:bookmarkEnd w:id="30"/>
      <w:bookmarkEnd w:id="31"/>
      <w:bookmarkEnd w:id="32"/>
      <w:bookmarkEnd w:id="33"/>
      <w:r w:rsidR="00963284">
        <w:rPr>
          <w:rFonts w:ascii="Arial" w:hAnsi="Arial" w:cs="Arial"/>
          <w:color w:val="auto"/>
          <w:sz w:val="24"/>
          <w:szCs w:val="24"/>
        </w:rPr>
        <w:br/>
      </w:r>
    </w:p>
    <w:p w:rsidR="00C668FC" w:rsidRDefault="00C668FC" w:rsidP="002F2F63">
      <w:pPr>
        <w:jc w:val="both"/>
        <w:rPr>
          <w:rFonts w:cs="Arial"/>
          <w:szCs w:val="24"/>
        </w:rPr>
      </w:pPr>
      <w:r w:rsidRPr="00445805">
        <w:rPr>
          <w:rFonts w:cs="Arial"/>
          <w:szCs w:val="24"/>
        </w:rPr>
        <w:t xml:space="preserve">Implementar un software </w:t>
      </w:r>
      <w:r w:rsidR="00963284">
        <w:rPr>
          <w:rFonts w:cs="Arial"/>
          <w:szCs w:val="24"/>
        </w:rPr>
        <w:t>amigable</w:t>
      </w:r>
      <w:r w:rsidRPr="00445805">
        <w:rPr>
          <w:rFonts w:cs="Arial"/>
          <w:szCs w:val="24"/>
        </w:rPr>
        <w:t xml:space="preserve"> para </w:t>
      </w:r>
      <w:r w:rsidR="00963284">
        <w:rPr>
          <w:rFonts w:cs="Arial"/>
          <w:szCs w:val="24"/>
        </w:rPr>
        <w:t>los</w:t>
      </w:r>
      <w:r w:rsidRPr="00445805">
        <w:rPr>
          <w:rFonts w:cs="Arial"/>
          <w:szCs w:val="24"/>
        </w:rPr>
        <w:t xml:space="preserve"> clientes (Sena) y dar una retroalimentación para el uso de esta herramienta.</w:t>
      </w:r>
    </w:p>
    <w:p w:rsidR="00963284" w:rsidRPr="00445805" w:rsidRDefault="00963284" w:rsidP="002F2F63">
      <w:pPr>
        <w:jc w:val="both"/>
        <w:rPr>
          <w:rFonts w:cs="Arial"/>
          <w:szCs w:val="24"/>
        </w:rPr>
      </w:pPr>
    </w:p>
    <w:p w:rsidR="00C668FC" w:rsidRPr="00265D2F" w:rsidRDefault="00265D2F" w:rsidP="00265D2F">
      <w:pPr>
        <w:pStyle w:val="Ttulo2"/>
        <w:numPr>
          <w:ilvl w:val="1"/>
          <w:numId w:val="8"/>
        </w:numPr>
        <w:rPr>
          <w:rFonts w:ascii="Arial" w:hAnsi="Arial" w:cs="Arial"/>
          <w:color w:val="auto"/>
          <w:sz w:val="24"/>
          <w:szCs w:val="24"/>
        </w:rPr>
      </w:pPr>
      <w:bookmarkStart w:id="34" w:name="_Toc508126402"/>
      <w:bookmarkStart w:id="35" w:name="_Toc509758898"/>
      <w:bookmarkStart w:id="36" w:name="_Toc509762087"/>
      <w:bookmarkStart w:id="37" w:name="_Toc509769003"/>
      <w:bookmarkStart w:id="38" w:name="_Toc517614788"/>
      <w:r w:rsidRPr="00265D2F">
        <w:rPr>
          <w:rFonts w:ascii="Arial" w:hAnsi="Arial" w:cs="Arial"/>
          <w:color w:val="auto"/>
          <w:sz w:val="24"/>
          <w:szCs w:val="24"/>
        </w:rPr>
        <w:t>OBJETIVOS ESPECÍFICOS</w:t>
      </w:r>
      <w:bookmarkEnd w:id="34"/>
      <w:bookmarkEnd w:id="35"/>
      <w:bookmarkEnd w:id="36"/>
      <w:bookmarkEnd w:id="37"/>
      <w:bookmarkEnd w:id="38"/>
    </w:p>
    <w:p w:rsidR="00C668FC" w:rsidRPr="00445805" w:rsidRDefault="00C668FC" w:rsidP="00C668FC">
      <w:pPr>
        <w:rPr>
          <w:rFonts w:cs="Arial"/>
          <w:szCs w:val="24"/>
        </w:rPr>
      </w:pPr>
    </w:p>
    <w:p w:rsidR="00C668FC" w:rsidRDefault="00ED6E33" w:rsidP="00C668FC">
      <w:pPr>
        <w:pStyle w:val="Prrafodelista"/>
        <w:numPr>
          <w:ilvl w:val="0"/>
          <w:numId w:val="9"/>
        </w:numPr>
        <w:spacing w:after="200" w:line="276" w:lineRule="auto"/>
        <w:rPr>
          <w:rFonts w:cs="Arial"/>
          <w:szCs w:val="24"/>
        </w:rPr>
      </w:pPr>
      <w:r>
        <w:rPr>
          <w:rFonts w:cs="Arial"/>
          <w:szCs w:val="24"/>
        </w:rPr>
        <w:t>Analizar el sistema actual.</w:t>
      </w:r>
    </w:p>
    <w:p w:rsidR="00ED6E33" w:rsidRDefault="00ED6E33" w:rsidP="00C668FC">
      <w:pPr>
        <w:pStyle w:val="Prrafodelista"/>
        <w:numPr>
          <w:ilvl w:val="0"/>
          <w:numId w:val="9"/>
        </w:numPr>
        <w:spacing w:after="200" w:line="276" w:lineRule="auto"/>
        <w:rPr>
          <w:rFonts w:cs="Arial"/>
          <w:szCs w:val="24"/>
        </w:rPr>
      </w:pPr>
      <w:r>
        <w:rPr>
          <w:rFonts w:cs="Arial"/>
          <w:szCs w:val="24"/>
        </w:rPr>
        <w:t>Definir los requisitos y requerimientos del nuevo sistema.</w:t>
      </w:r>
    </w:p>
    <w:p w:rsidR="00ED6E33" w:rsidRPr="00445805" w:rsidRDefault="00ED6E33" w:rsidP="00C668FC">
      <w:pPr>
        <w:pStyle w:val="Prrafodelista"/>
        <w:numPr>
          <w:ilvl w:val="0"/>
          <w:numId w:val="9"/>
        </w:numPr>
        <w:spacing w:after="200" w:line="276" w:lineRule="auto"/>
        <w:rPr>
          <w:rFonts w:cs="Arial"/>
          <w:szCs w:val="24"/>
        </w:rPr>
      </w:pPr>
      <w:r>
        <w:rPr>
          <w:rFonts w:cs="Arial"/>
          <w:szCs w:val="24"/>
        </w:rPr>
        <w:t xml:space="preserve">Diseñar la alternativa de solución </w:t>
      </w:r>
    </w:p>
    <w:p w:rsidR="00C668FC" w:rsidRDefault="00C668FC" w:rsidP="00C668FC">
      <w:pPr>
        <w:pStyle w:val="Prrafodelista"/>
        <w:numPr>
          <w:ilvl w:val="0"/>
          <w:numId w:val="9"/>
        </w:numPr>
        <w:spacing w:after="200" w:line="276" w:lineRule="auto"/>
        <w:rPr>
          <w:rFonts w:cs="Arial"/>
          <w:szCs w:val="24"/>
        </w:rPr>
      </w:pPr>
      <w:r w:rsidRPr="00445805">
        <w:rPr>
          <w:rFonts w:cs="Arial"/>
          <w:szCs w:val="24"/>
        </w:rPr>
        <w:t>Desarrollar una solución óptima que garantice resultados viables y confiables.</w:t>
      </w:r>
    </w:p>
    <w:p w:rsidR="00ED6E33" w:rsidRDefault="00ED6E33" w:rsidP="00C668FC">
      <w:pPr>
        <w:pStyle w:val="Prrafodelista"/>
        <w:numPr>
          <w:ilvl w:val="0"/>
          <w:numId w:val="9"/>
        </w:numPr>
        <w:spacing w:after="200" w:line="276" w:lineRule="auto"/>
        <w:rPr>
          <w:rFonts w:cs="Arial"/>
          <w:szCs w:val="24"/>
        </w:rPr>
      </w:pPr>
      <w:r>
        <w:rPr>
          <w:rFonts w:cs="Arial"/>
          <w:szCs w:val="24"/>
        </w:rPr>
        <w:t>Hacer pruebas del sistema.</w:t>
      </w:r>
    </w:p>
    <w:p w:rsidR="00ED6E33" w:rsidRPr="00445805" w:rsidRDefault="00963284" w:rsidP="00C668FC">
      <w:pPr>
        <w:pStyle w:val="Prrafodelista"/>
        <w:numPr>
          <w:ilvl w:val="0"/>
          <w:numId w:val="9"/>
        </w:numPr>
        <w:spacing w:after="200" w:line="276" w:lineRule="auto"/>
        <w:rPr>
          <w:rFonts w:cs="Arial"/>
          <w:szCs w:val="24"/>
        </w:rPr>
      </w:pPr>
      <w:r>
        <w:rPr>
          <w:rFonts w:cs="Arial"/>
          <w:szCs w:val="24"/>
        </w:rPr>
        <w:t xml:space="preserve">Implementar </w:t>
      </w:r>
      <w:r w:rsidR="00ED6E33">
        <w:rPr>
          <w:rFonts w:cs="Arial"/>
          <w:szCs w:val="24"/>
        </w:rPr>
        <w:t>el sistema.</w:t>
      </w:r>
    </w:p>
    <w:p w:rsidR="00C668FC" w:rsidRPr="00445805" w:rsidRDefault="00C668FC" w:rsidP="00C668FC">
      <w:pPr>
        <w:pStyle w:val="Prrafodelista"/>
        <w:numPr>
          <w:ilvl w:val="0"/>
          <w:numId w:val="9"/>
        </w:numPr>
        <w:spacing w:after="200" w:line="276" w:lineRule="auto"/>
        <w:rPr>
          <w:rFonts w:cs="Arial"/>
          <w:szCs w:val="24"/>
        </w:rPr>
      </w:pPr>
      <w:r w:rsidRPr="00445805">
        <w:rPr>
          <w:rFonts w:cs="Arial"/>
          <w:szCs w:val="24"/>
        </w:rPr>
        <w:t>Sistematizar el proyecto.</w:t>
      </w:r>
    </w:p>
    <w:p w:rsidR="00C668FC" w:rsidRPr="002A4B0B" w:rsidRDefault="00C668FC" w:rsidP="002A4B0B">
      <w:pPr>
        <w:pStyle w:val="Ttulo1"/>
        <w:numPr>
          <w:ilvl w:val="0"/>
          <w:numId w:val="8"/>
        </w:numPr>
      </w:pPr>
      <w:bookmarkStart w:id="39" w:name="_Toc506420102"/>
      <w:bookmarkStart w:id="40" w:name="_Toc506481853"/>
      <w:bookmarkStart w:id="41" w:name="_Toc508126403"/>
      <w:bookmarkStart w:id="42" w:name="_Toc509758899"/>
      <w:bookmarkStart w:id="43" w:name="_Toc509762088"/>
      <w:bookmarkStart w:id="44" w:name="_Toc509769004"/>
      <w:bookmarkStart w:id="45" w:name="_Toc517614789"/>
      <w:r w:rsidRPr="002A4B0B">
        <w:t>ALCANCE Y LIMITACIONES</w:t>
      </w:r>
      <w:bookmarkEnd w:id="39"/>
      <w:bookmarkEnd w:id="40"/>
      <w:bookmarkEnd w:id="41"/>
      <w:bookmarkEnd w:id="42"/>
      <w:bookmarkEnd w:id="43"/>
      <w:bookmarkEnd w:id="44"/>
      <w:bookmarkEnd w:id="45"/>
    </w:p>
    <w:p w:rsidR="00C668FC" w:rsidRPr="00445805" w:rsidRDefault="00C668FC" w:rsidP="00C668FC">
      <w:pPr>
        <w:jc w:val="center"/>
        <w:rPr>
          <w:rFonts w:cs="Arial"/>
          <w:szCs w:val="24"/>
        </w:rPr>
      </w:pPr>
    </w:p>
    <w:p w:rsidR="00C668FC" w:rsidRPr="00445805" w:rsidRDefault="00963284" w:rsidP="002F2F63">
      <w:pPr>
        <w:jc w:val="both"/>
        <w:rPr>
          <w:rFonts w:cs="Arial"/>
          <w:szCs w:val="24"/>
        </w:rPr>
      </w:pPr>
      <w:r>
        <w:rPr>
          <w:rFonts w:cs="Arial"/>
          <w:szCs w:val="24"/>
        </w:rPr>
        <w:t>I</w:t>
      </w:r>
      <w:r w:rsidR="00C668FC" w:rsidRPr="00445805">
        <w:rPr>
          <w:rFonts w:cs="Arial"/>
          <w:szCs w:val="24"/>
        </w:rPr>
        <w:t xml:space="preserve">mplementaremos el nuevo software o la </w:t>
      </w:r>
      <w:r>
        <w:rPr>
          <w:rFonts w:cs="Arial"/>
          <w:szCs w:val="24"/>
        </w:rPr>
        <w:t xml:space="preserve">mejor solución para el problema, además de que diseñaremos una base de datos donde podamos registrar los datos de los usuarios y junto con ellos sus elementos tecnológicos. </w:t>
      </w:r>
    </w:p>
    <w:p w:rsidR="00EF0A94" w:rsidRDefault="00C668FC" w:rsidP="002F2F63">
      <w:pPr>
        <w:jc w:val="both"/>
        <w:rPr>
          <w:rFonts w:cs="Arial"/>
          <w:szCs w:val="24"/>
        </w:rPr>
      </w:pPr>
      <w:r w:rsidRPr="00445805">
        <w:rPr>
          <w:rFonts w:cs="Arial"/>
          <w:szCs w:val="24"/>
        </w:rPr>
        <w:t>Dentro de las limitaciones podríamos encontrar fa</w:t>
      </w:r>
      <w:r w:rsidR="00963284">
        <w:rPr>
          <w:rFonts w:cs="Arial"/>
          <w:szCs w:val="24"/>
        </w:rPr>
        <w:t>lta de apoyo por parte del Sena.</w:t>
      </w:r>
      <w:r w:rsidRPr="00445805">
        <w:rPr>
          <w:rFonts w:cs="Arial"/>
          <w:szCs w:val="24"/>
        </w:rPr>
        <w:t xml:space="preserve"> </w:t>
      </w:r>
    </w:p>
    <w:p w:rsidR="00EF0A94" w:rsidRDefault="00EF0A94" w:rsidP="002F2F63">
      <w:pPr>
        <w:jc w:val="both"/>
        <w:rPr>
          <w:rFonts w:cs="Arial"/>
          <w:szCs w:val="24"/>
        </w:rPr>
      </w:pPr>
    </w:p>
    <w:p w:rsidR="00EF0A94" w:rsidRDefault="00EF0A94" w:rsidP="002A4B0B">
      <w:pPr>
        <w:pStyle w:val="Ttulo1"/>
        <w:numPr>
          <w:ilvl w:val="0"/>
          <w:numId w:val="8"/>
        </w:numPr>
      </w:pPr>
      <w:bookmarkStart w:id="46" w:name="_Toc509758900"/>
      <w:bookmarkStart w:id="47" w:name="_Toc509762089"/>
      <w:bookmarkStart w:id="48" w:name="_Toc509769005"/>
      <w:bookmarkStart w:id="49" w:name="_Toc517614790"/>
      <w:r>
        <w:t>ESTUDIO DE VIABILIDAD DEL PROYECTO</w:t>
      </w:r>
      <w:bookmarkEnd w:id="46"/>
      <w:bookmarkEnd w:id="47"/>
      <w:bookmarkEnd w:id="48"/>
      <w:bookmarkEnd w:id="49"/>
    </w:p>
    <w:p w:rsidR="00EF0A94" w:rsidRDefault="00EF0A94" w:rsidP="00EF0A94">
      <w:pPr>
        <w:pStyle w:val="Prrafodelista"/>
        <w:jc w:val="both"/>
        <w:rPr>
          <w:rFonts w:cs="Arial"/>
          <w:szCs w:val="24"/>
        </w:rPr>
      </w:pPr>
    </w:p>
    <w:p w:rsidR="00EF0A94" w:rsidRPr="00265D2F" w:rsidRDefault="00EF0A94" w:rsidP="00265D2F">
      <w:pPr>
        <w:pStyle w:val="Ttulo2"/>
        <w:numPr>
          <w:ilvl w:val="1"/>
          <w:numId w:val="8"/>
        </w:numPr>
        <w:rPr>
          <w:rFonts w:ascii="Arial" w:hAnsi="Arial" w:cs="Arial"/>
          <w:color w:val="auto"/>
          <w:sz w:val="24"/>
          <w:szCs w:val="24"/>
        </w:rPr>
      </w:pPr>
      <w:bookmarkStart w:id="50" w:name="_Toc509758901"/>
      <w:bookmarkStart w:id="51" w:name="_Toc509762090"/>
      <w:bookmarkStart w:id="52" w:name="_Toc509769006"/>
      <w:bookmarkStart w:id="53" w:name="_Toc517614791"/>
      <w:r w:rsidRPr="00265D2F">
        <w:rPr>
          <w:rFonts w:ascii="Arial" w:hAnsi="Arial" w:cs="Arial"/>
          <w:color w:val="auto"/>
          <w:sz w:val="24"/>
          <w:szCs w:val="24"/>
        </w:rPr>
        <w:t>VIABILIDAD TÉCNICA.</w:t>
      </w:r>
      <w:bookmarkEnd w:id="50"/>
      <w:bookmarkEnd w:id="51"/>
      <w:bookmarkEnd w:id="52"/>
      <w:bookmarkEnd w:id="53"/>
    </w:p>
    <w:p w:rsidR="008C6A13" w:rsidRPr="00265D2F" w:rsidRDefault="00EF0A94" w:rsidP="00265D2F">
      <w:pPr>
        <w:jc w:val="both"/>
        <w:rPr>
          <w:rFonts w:cs="Arial"/>
          <w:szCs w:val="24"/>
        </w:rPr>
      </w:pPr>
      <w:r>
        <w:rPr>
          <w:rFonts w:cs="Arial"/>
          <w:szCs w:val="24"/>
        </w:rPr>
        <w:t>Dentro de nuestro proyecto podemos utilizar los conocimientos brindados por el instructor,</w:t>
      </w:r>
      <w:r w:rsidR="008C6A13">
        <w:rPr>
          <w:rFonts w:cs="Arial"/>
          <w:szCs w:val="24"/>
        </w:rPr>
        <w:t xml:space="preserve"> tales</w:t>
      </w:r>
      <w:r>
        <w:rPr>
          <w:rFonts w:cs="Arial"/>
          <w:szCs w:val="24"/>
        </w:rPr>
        <w:t xml:space="preserve"> como crear una base de datos y a su vez una página en internet</w:t>
      </w:r>
      <w:r w:rsidR="008C6A13">
        <w:rPr>
          <w:rFonts w:cs="Arial"/>
          <w:szCs w:val="24"/>
        </w:rPr>
        <w:t xml:space="preserve"> que permita al usuario registrar el </w:t>
      </w:r>
      <w:r w:rsidR="001E1B1F">
        <w:rPr>
          <w:rFonts w:cs="Arial"/>
          <w:szCs w:val="24"/>
        </w:rPr>
        <w:t>serial; Implementación opcional</w:t>
      </w:r>
      <w:r w:rsidR="00DE1836">
        <w:rPr>
          <w:rFonts w:cs="Arial"/>
          <w:szCs w:val="24"/>
        </w:rPr>
        <w:t xml:space="preserve"> de software</w:t>
      </w:r>
      <w:r w:rsidR="001E1B1F">
        <w:rPr>
          <w:rFonts w:cs="Arial"/>
          <w:szCs w:val="24"/>
        </w:rPr>
        <w:t xml:space="preserve"> en caso de pérdida del equipo</w:t>
      </w:r>
      <w:r w:rsidR="008C6A13">
        <w:rPr>
          <w:rFonts w:cs="Arial"/>
          <w:szCs w:val="24"/>
        </w:rPr>
        <w:t xml:space="preserve"> </w:t>
      </w:r>
      <w:r w:rsidR="008C6A13" w:rsidRPr="00DE1836">
        <w:rPr>
          <w:rFonts w:cs="Arial"/>
          <w:szCs w:val="24"/>
        </w:rPr>
        <w:t>(prey antirobo)</w:t>
      </w:r>
      <w:r w:rsidR="00DE1836">
        <w:rPr>
          <w:rFonts w:cs="Arial"/>
          <w:szCs w:val="24"/>
        </w:rPr>
        <w:t>.</w:t>
      </w:r>
    </w:p>
    <w:p w:rsidR="00EF0A94" w:rsidRPr="00265D2F" w:rsidRDefault="00EF0A94" w:rsidP="00265D2F">
      <w:pPr>
        <w:pStyle w:val="Ttulo2"/>
        <w:numPr>
          <w:ilvl w:val="1"/>
          <w:numId w:val="8"/>
        </w:numPr>
        <w:rPr>
          <w:rFonts w:ascii="Arial" w:hAnsi="Arial" w:cs="Arial"/>
          <w:color w:val="auto"/>
          <w:sz w:val="24"/>
          <w:szCs w:val="24"/>
        </w:rPr>
      </w:pPr>
      <w:bookmarkStart w:id="54" w:name="_Toc509758902"/>
      <w:bookmarkStart w:id="55" w:name="_Toc509762091"/>
      <w:bookmarkStart w:id="56" w:name="_Toc509769007"/>
      <w:bookmarkStart w:id="57" w:name="_Toc517614792"/>
      <w:r w:rsidRPr="00265D2F">
        <w:rPr>
          <w:rFonts w:ascii="Arial" w:hAnsi="Arial" w:cs="Arial"/>
          <w:color w:val="auto"/>
          <w:sz w:val="24"/>
          <w:szCs w:val="24"/>
        </w:rPr>
        <w:lastRenderedPageBreak/>
        <w:t>VIABILIDAD FINANCIERA</w:t>
      </w:r>
      <w:bookmarkEnd w:id="54"/>
      <w:bookmarkEnd w:id="55"/>
      <w:bookmarkEnd w:id="56"/>
      <w:bookmarkEnd w:id="57"/>
    </w:p>
    <w:p w:rsidR="00592F79" w:rsidRDefault="00592F79" w:rsidP="00592F79">
      <w:pPr>
        <w:jc w:val="both"/>
        <w:rPr>
          <w:rFonts w:cs="Arial"/>
          <w:szCs w:val="24"/>
        </w:rPr>
      </w:pPr>
      <w:r>
        <w:rPr>
          <w:rFonts w:cs="Arial"/>
          <w:szCs w:val="24"/>
        </w:rPr>
        <w:t xml:space="preserve">La viabilidad de nuestro </w:t>
      </w:r>
      <w:r w:rsidR="00963284">
        <w:rPr>
          <w:rFonts w:cs="Arial"/>
          <w:szCs w:val="24"/>
        </w:rPr>
        <w:t>proyecto a nivel financiero serí</w:t>
      </w:r>
      <w:r>
        <w:rPr>
          <w:rFonts w:cs="Arial"/>
          <w:szCs w:val="24"/>
        </w:rPr>
        <w:t xml:space="preserve">a por apoyo o </w:t>
      </w:r>
      <w:r w:rsidR="008C6A13">
        <w:rPr>
          <w:rFonts w:cs="Arial"/>
          <w:szCs w:val="24"/>
        </w:rPr>
        <w:t>patrocina miento</w:t>
      </w:r>
      <w:r>
        <w:rPr>
          <w:rFonts w:cs="Arial"/>
          <w:szCs w:val="24"/>
        </w:rPr>
        <w:t xml:space="preserve"> financiamiento </w:t>
      </w:r>
      <w:r w:rsidR="00987863">
        <w:rPr>
          <w:rFonts w:cs="Arial"/>
          <w:szCs w:val="24"/>
        </w:rPr>
        <w:t>que nos puede brindar el I</w:t>
      </w:r>
      <w:r w:rsidR="00987863" w:rsidRPr="00445805">
        <w:rPr>
          <w:rFonts w:cs="Arial"/>
          <w:szCs w:val="24"/>
        </w:rPr>
        <w:t>n</w:t>
      </w:r>
      <w:r w:rsidR="00987863">
        <w:rPr>
          <w:rFonts w:cs="Arial"/>
          <w:szCs w:val="24"/>
        </w:rPr>
        <w:t>stituto de Aprendizaje Sena (CEE</w:t>
      </w:r>
      <w:r w:rsidR="00987863" w:rsidRPr="00445805">
        <w:rPr>
          <w:rFonts w:cs="Arial"/>
          <w:szCs w:val="24"/>
        </w:rPr>
        <w:t>T</w:t>
      </w:r>
      <w:r w:rsidR="00987863">
        <w:rPr>
          <w:rFonts w:cs="Arial"/>
          <w:szCs w:val="24"/>
        </w:rPr>
        <w:t>), empresas o préstamos financieros que nos darán los recursos monetarios para la culminación del proyecto.</w:t>
      </w:r>
    </w:p>
    <w:p w:rsidR="00265D2F" w:rsidRPr="00592F79" w:rsidRDefault="00265D2F" w:rsidP="00592F79">
      <w:pPr>
        <w:jc w:val="both"/>
        <w:rPr>
          <w:rFonts w:cs="Arial"/>
          <w:szCs w:val="24"/>
        </w:rPr>
      </w:pPr>
    </w:p>
    <w:p w:rsidR="00987863" w:rsidRPr="00265D2F" w:rsidRDefault="00EF0A94" w:rsidP="00265D2F">
      <w:pPr>
        <w:pStyle w:val="Ttulo2"/>
        <w:numPr>
          <w:ilvl w:val="1"/>
          <w:numId w:val="8"/>
        </w:numPr>
        <w:rPr>
          <w:rFonts w:ascii="Arial" w:hAnsi="Arial" w:cs="Arial"/>
          <w:color w:val="auto"/>
          <w:sz w:val="24"/>
          <w:szCs w:val="24"/>
        </w:rPr>
      </w:pPr>
      <w:bookmarkStart w:id="58" w:name="_Toc509758903"/>
      <w:bookmarkStart w:id="59" w:name="_Toc509762092"/>
      <w:bookmarkStart w:id="60" w:name="_Toc509769008"/>
      <w:bookmarkStart w:id="61" w:name="_Toc517614793"/>
      <w:r w:rsidRPr="00265D2F">
        <w:rPr>
          <w:rFonts w:ascii="Arial" w:hAnsi="Arial" w:cs="Arial"/>
          <w:color w:val="auto"/>
          <w:sz w:val="24"/>
          <w:szCs w:val="24"/>
        </w:rPr>
        <w:t>VIABILIDAD LEGAL</w:t>
      </w:r>
      <w:bookmarkEnd w:id="58"/>
      <w:bookmarkEnd w:id="59"/>
      <w:bookmarkEnd w:id="60"/>
      <w:bookmarkEnd w:id="61"/>
      <w:r w:rsidRPr="00265D2F">
        <w:rPr>
          <w:rFonts w:ascii="Arial" w:hAnsi="Arial" w:cs="Arial"/>
          <w:color w:val="auto"/>
          <w:sz w:val="24"/>
          <w:szCs w:val="24"/>
        </w:rPr>
        <w:t xml:space="preserve"> </w:t>
      </w:r>
      <w:r w:rsidR="00C668FC" w:rsidRPr="00265D2F">
        <w:rPr>
          <w:rFonts w:ascii="Arial" w:hAnsi="Arial" w:cs="Arial"/>
          <w:color w:val="auto"/>
          <w:sz w:val="24"/>
          <w:szCs w:val="24"/>
        </w:rPr>
        <w:t xml:space="preserve">     </w:t>
      </w:r>
    </w:p>
    <w:p w:rsidR="00E36447" w:rsidRDefault="004A3A80" w:rsidP="00987863">
      <w:pPr>
        <w:jc w:val="both"/>
        <w:rPr>
          <w:rFonts w:cs="Arial"/>
          <w:szCs w:val="24"/>
        </w:rPr>
      </w:pPr>
      <w:r>
        <w:rPr>
          <w:rFonts w:cs="Arial"/>
          <w:szCs w:val="24"/>
        </w:rPr>
        <w:t>Se usará</w:t>
      </w:r>
      <w:r w:rsidR="00987863">
        <w:rPr>
          <w:rFonts w:cs="Arial"/>
          <w:szCs w:val="24"/>
        </w:rPr>
        <w:t xml:space="preserve"> software y aplicaciones con todos los reglamentos legales, para no tener problemas ni dificultades a</w:t>
      </w:r>
      <w:r>
        <w:rPr>
          <w:rFonts w:cs="Arial"/>
          <w:szCs w:val="24"/>
        </w:rPr>
        <w:t>l presentar o abrir el proyecto, además de ello en  las instalaciones Sena contamos con dicho software.</w:t>
      </w:r>
      <w:r w:rsidR="00987863">
        <w:rPr>
          <w:rFonts w:cs="Arial"/>
          <w:szCs w:val="24"/>
        </w:rPr>
        <w:t xml:space="preserve"> </w:t>
      </w:r>
      <w:r w:rsidR="00C668FC" w:rsidRPr="00987863">
        <w:rPr>
          <w:rFonts w:cs="Arial"/>
          <w:szCs w:val="24"/>
        </w:rPr>
        <w:t xml:space="preserve">  </w:t>
      </w:r>
    </w:p>
    <w:p w:rsidR="00E36447" w:rsidRDefault="00E36447" w:rsidP="00987863">
      <w:pPr>
        <w:jc w:val="both"/>
        <w:rPr>
          <w:rFonts w:cs="Arial"/>
          <w:szCs w:val="24"/>
        </w:rPr>
      </w:pPr>
    </w:p>
    <w:p w:rsidR="00E36447" w:rsidRDefault="00E36447" w:rsidP="002A4B0B">
      <w:pPr>
        <w:pStyle w:val="Ttulo1"/>
        <w:numPr>
          <w:ilvl w:val="0"/>
          <w:numId w:val="8"/>
        </w:numPr>
      </w:pPr>
      <w:bookmarkStart w:id="62" w:name="_Toc509758904"/>
      <w:bookmarkStart w:id="63" w:name="_Toc509762093"/>
      <w:bookmarkStart w:id="64" w:name="_Toc509769009"/>
      <w:bookmarkStart w:id="65" w:name="_Toc517614794"/>
      <w:r>
        <w:t>ESTUDIOS DE RIESGOS DEL PROYECTO.</w:t>
      </w:r>
      <w:bookmarkEnd w:id="62"/>
      <w:bookmarkEnd w:id="63"/>
      <w:bookmarkEnd w:id="64"/>
      <w:bookmarkEnd w:id="65"/>
      <w:r w:rsidR="00C668FC" w:rsidRPr="00E36447">
        <w:t xml:space="preserve">    </w:t>
      </w:r>
    </w:p>
    <w:p w:rsidR="00E36447" w:rsidRDefault="00E36447" w:rsidP="00E36447">
      <w:pPr>
        <w:pStyle w:val="Prrafodelista"/>
        <w:jc w:val="both"/>
        <w:rPr>
          <w:rFonts w:cs="Arial"/>
          <w:szCs w:val="24"/>
        </w:rPr>
      </w:pPr>
    </w:p>
    <w:p w:rsidR="00E36447" w:rsidRPr="00265D2F" w:rsidRDefault="005E6A62" w:rsidP="00265D2F">
      <w:pPr>
        <w:pStyle w:val="Ttulo2"/>
        <w:numPr>
          <w:ilvl w:val="1"/>
          <w:numId w:val="8"/>
        </w:numPr>
        <w:rPr>
          <w:rFonts w:ascii="Arial" w:hAnsi="Arial" w:cs="Arial"/>
          <w:color w:val="auto"/>
          <w:sz w:val="24"/>
          <w:szCs w:val="24"/>
        </w:rPr>
      </w:pPr>
      <w:bookmarkStart w:id="66" w:name="_Toc509758905"/>
      <w:bookmarkStart w:id="67" w:name="_Toc509762094"/>
      <w:bookmarkStart w:id="68" w:name="_Toc509769010"/>
      <w:bookmarkStart w:id="69" w:name="_Toc517614795"/>
      <w:r w:rsidRPr="00265D2F">
        <w:rPr>
          <w:rFonts w:ascii="Arial" w:hAnsi="Arial" w:cs="Arial"/>
          <w:color w:val="auto"/>
          <w:sz w:val="24"/>
          <w:szCs w:val="24"/>
        </w:rPr>
        <w:t>IDENTIFICACION DE RIESGOS</w:t>
      </w:r>
      <w:bookmarkEnd w:id="66"/>
      <w:bookmarkEnd w:id="67"/>
      <w:bookmarkEnd w:id="68"/>
      <w:bookmarkEnd w:id="69"/>
    </w:p>
    <w:p w:rsidR="00E36447" w:rsidRDefault="005E6A62" w:rsidP="00E36447">
      <w:pPr>
        <w:pStyle w:val="Prrafodelista"/>
        <w:numPr>
          <w:ilvl w:val="0"/>
          <w:numId w:val="11"/>
        </w:numPr>
        <w:jc w:val="both"/>
        <w:rPr>
          <w:rFonts w:cs="Arial"/>
          <w:szCs w:val="24"/>
        </w:rPr>
      </w:pPr>
      <w:r>
        <w:rPr>
          <w:rFonts w:cs="Arial"/>
          <w:szCs w:val="24"/>
        </w:rPr>
        <w:t>Pérdida</w:t>
      </w:r>
      <w:r w:rsidR="00E36447">
        <w:rPr>
          <w:rFonts w:cs="Arial"/>
          <w:szCs w:val="24"/>
        </w:rPr>
        <w:t xml:space="preserve"> de Datos</w:t>
      </w:r>
      <w:r>
        <w:rPr>
          <w:rFonts w:cs="Arial"/>
          <w:szCs w:val="24"/>
        </w:rPr>
        <w:t>.</w:t>
      </w:r>
    </w:p>
    <w:p w:rsidR="00E36447" w:rsidRDefault="00E36447" w:rsidP="00E36447">
      <w:pPr>
        <w:pStyle w:val="Prrafodelista"/>
        <w:numPr>
          <w:ilvl w:val="0"/>
          <w:numId w:val="11"/>
        </w:numPr>
        <w:jc w:val="both"/>
        <w:rPr>
          <w:rFonts w:cs="Arial"/>
          <w:szCs w:val="24"/>
        </w:rPr>
      </w:pPr>
      <w:r>
        <w:rPr>
          <w:rFonts w:cs="Arial"/>
          <w:szCs w:val="24"/>
        </w:rPr>
        <w:t>Suspensión de luz</w:t>
      </w:r>
      <w:r w:rsidR="005E6A62">
        <w:rPr>
          <w:rFonts w:cs="Arial"/>
          <w:szCs w:val="24"/>
        </w:rPr>
        <w:t>.</w:t>
      </w:r>
      <w:r>
        <w:rPr>
          <w:rFonts w:cs="Arial"/>
          <w:szCs w:val="24"/>
        </w:rPr>
        <w:t xml:space="preserve"> </w:t>
      </w:r>
    </w:p>
    <w:p w:rsidR="00E36447" w:rsidRDefault="00E36447" w:rsidP="00E36447">
      <w:pPr>
        <w:pStyle w:val="Prrafodelista"/>
        <w:numPr>
          <w:ilvl w:val="0"/>
          <w:numId w:val="11"/>
        </w:numPr>
        <w:jc w:val="both"/>
        <w:rPr>
          <w:rFonts w:cs="Arial"/>
          <w:szCs w:val="24"/>
        </w:rPr>
      </w:pPr>
      <w:r>
        <w:rPr>
          <w:rFonts w:cs="Arial"/>
          <w:szCs w:val="24"/>
        </w:rPr>
        <w:t>Error en la codificación del sistema</w:t>
      </w:r>
      <w:r w:rsidR="005E6A62">
        <w:rPr>
          <w:rFonts w:cs="Arial"/>
          <w:szCs w:val="24"/>
        </w:rPr>
        <w:t>.</w:t>
      </w:r>
      <w:r>
        <w:rPr>
          <w:rFonts w:cs="Arial"/>
          <w:szCs w:val="24"/>
        </w:rPr>
        <w:t xml:space="preserve"> </w:t>
      </w:r>
    </w:p>
    <w:p w:rsidR="00E36447" w:rsidRDefault="005E6A62" w:rsidP="00E36447">
      <w:pPr>
        <w:pStyle w:val="Prrafodelista"/>
        <w:numPr>
          <w:ilvl w:val="0"/>
          <w:numId w:val="11"/>
        </w:numPr>
        <w:jc w:val="both"/>
        <w:rPr>
          <w:rFonts w:cs="Arial"/>
          <w:szCs w:val="24"/>
        </w:rPr>
      </w:pPr>
      <w:r>
        <w:rPr>
          <w:rFonts w:cs="Arial"/>
          <w:szCs w:val="24"/>
        </w:rPr>
        <w:t>Recursos económicos.</w:t>
      </w:r>
    </w:p>
    <w:p w:rsidR="005E6A62" w:rsidRDefault="005E6A62" w:rsidP="00E36447">
      <w:pPr>
        <w:pStyle w:val="Prrafodelista"/>
        <w:numPr>
          <w:ilvl w:val="0"/>
          <w:numId w:val="11"/>
        </w:numPr>
        <w:jc w:val="both"/>
        <w:rPr>
          <w:rFonts w:cs="Arial"/>
          <w:szCs w:val="24"/>
        </w:rPr>
      </w:pPr>
      <w:r>
        <w:rPr>
          <w:rFonts w:cs="Arial"/>
          <w:szCs w:val="24"/>
        </w:rPr>
        <w:t>Suspensión de internet.</w:t>
      </w:r>
    </w:p>
    <w:p w:rsidR="00672F76" w:rsidRDefault="00DE1836" w:rsidP="00E36447">
      <w:pPr>
        <w:pStyle w:val="Prrafodelista"/>
        <w:numPr>
          <w:ilvl w:val="0"/>
          <w:numId w:val="11"/>
        </w:numPr>
        <w:jc w:val="both"/>
        <w:rPr>
          <w:rFonts w:cs="Arial"/>
          <w:szCs w:val="24"/>
        </w:rPr>
      </w:pPr>
      <w:r>
        <w:rPr>
          <w:rFonts w:cs="Arial"/>
          <w:szCs w:val="24"/>
        </w:rPr>
        <w:t>Perdida de computadores.</w:t>
      </w:r>
    </w:p>
    <w:p w:rsidR="005E6A62" w:rsidRDefault="005E6A62" w:rsidP="005E6A62">
      <w:pPr>
        <w:pStyle w:val="Prrafodelista"/>
        <w:jc w:val="both"/>
        <w:rPr>
          <w:rFonts w:cs="Arial"/>
          <w:szCs w:val="24"/>
        </w:rPr>
      </w:pPr>
    </w:p>
    <w:p w:rsidR="005E6A62" w:rsidRPr="00265D2F" w:rsidRDefault="005E6A62" w:rsidP="00265D2F">
      <w:pPr>
        <w:pStyle w:val="Ttulo2"/>
        <w:numPr>
          <w:ilvl w:val="1"/>
          <w:numId w:val="8"/>
        </w:numPr>
        <w:rPr>
          <w:rFonts w:ascii="Arial" w:hAnsi="Arial" w:cs="Arial"/>
          <w:color w:val="auto"/>
          <w:sz w:val="24"/>
          <w:szCs w:val="24"/>
        </w:rPr>
      </w:pPr>
      <w:bookmarkStart w:id="70" w:name="_Toc509758906"/>
      <w:bookmarkStart w:id="71" w:name="_Toc509762095"/>
      <w:bookmarkStart w:id="72" w:name="_Toc509769011"/>
      <w:bookmarkStart w:id="73" w:name="_Toc517614796"/>
      <w:r w:rsidRPr="00265D2F">
        <w:rPr>
          <w:rFonts w:ascii="Arial" w:hAnsi="Arial" w:cs="Arial"/>
          <w:color w:val="auto"/>
          <w:sz w:val="24"/>
          <w:szCs w:val="24"/>
        </w:rPr>
        <w:t>PLANES DE CONTIGENCIA</w:t>
      </w:r>
      <w:bookmarkEnd w:id="70"/>
      <w:bookmarkEnd w:id="71"/>
      <w:bookmarkEnd w:id="72"/>
      <w:bookmarkEnd w:id="73"/>
    </w:p>
    <w:p w:rsidR="005E6A62" w:rsidRDefault="005E6A62" w:rsidP="005E6A62">
      <w:pPr>
        <w:pStyle w:val="Prrafodelista"/>
        <w:numPr>
          <w:ilvl w:val="0"/>
          <w:numId w:val="13"/>
        </w:numPr>
        <w:jc w:val="both"/>
        <w:rPr>
          <w:rFonts w:cs="Arial"/>
          <w:szCs w:val="24"/>
        </w:rPr>
      </w:pPr>
      <w:r>
        <w:rPr>
          <w:rFonts w:cs="Arial"/>
          <w:szCs w:val="24"/>
        </w:rPr>
        <w:t>Perdida de datos: Realizar una copia en un disco externo (USB).</w:t>
      </w:r>
    </w:p>
    <w:p w:rsidR="005E6A62" w:rsidRDefault="005E6A62" w:rsidP="005E6A62">
      <w:pPr>
        <w:pStyle w:val="Prrafodelista"/>
        <w:numPr>
          <w:ilvl w:val="0"/>
          <w:numId w:val="13"/>
        </w:numPr>
        <w:jc w:val="both"/>
        <w:rPr>
          <w:rFonts w:cs="Arial"/>
          <w:szCs w:val="24"/>
        </w:rPr>
      </w:pPr>
      <w:r>
        <w:rPr>
          <w:rFonts w:cs="Arial"/>
          <w:szCs w:val="24"/>
        </w:rPr>
        <w:t>Suspensión de la luz: Es un riesgo inevitable hablando de proyectos a baja escala</w:t>
      </w:r>
      <w:r w:rsidR="00D60964">
        <w:rPr>
          <w:rFonts w:cs="Arial"/>
          <w:szCs w:val="24"/>
        </w:rPr>
        <w:t>.</w:t>
      </w:r>
    </w:p>
    <w:p w:rsidR="00D60964" w:rsidRDefault="005E6A62" w:rsidP="005E6A62">
      <w:pPr>
        <w:pStyle w:val="Prrafodelista"/>
        <w:numPr>
          <w:ilvl w:val="0"/>
          <w:numId w:val="13"/>
        </w:numPr>
        <w:jc w:val="both"/>
        <w:rPr>
          <w:rFonts w:cs="Arial"/>
          <w:szCs w:val="24"/>
        </w:rPr>
      </w:pPr>
      <w:r>
        <w:rPr>
          <w:rFonts w:cs="Arial"/>
          <w:szCs w:val="24"/>
        </w:rPr>
        <w:t xml:space="preserve">Errores de codificación: Realizar un análisis interno para </w:t>
      </w:r>
      <w:r w:rsidR="00D60964">
        <w:rPr>
          <w:rFonts w:cs="Arial"/>
          <w:szCs w:val="24"/>
        </w:rPr>
        <w:t>observar los errores y dar una solución, y realizar una prueba antes de la presentación del proyecto.</w:t>
      </w:r>
    </w:p>
    <w:p w:rsidR="00D60964" w:rsidRDefault="005E6A62" w:rsidP="005E6A62">
      <w:pPr>
        <w:pStyle w:val="Prrafodelista"/>
        <w:numPr>
          <w:ilvl w:val="0"/>
          <w:numId w:val="13"/>
        </w:numPr>
        <w:jc w:val="both"/>
        <w:rPr>
          <w:rFonts w:cs="Arial"/>
          <w:szCs w:val="24"/>
        </w:rPr>
      </w:pPr>
      <w:r>
        <w:rPr>
          <w:rFonts w:cs="Arial"/>
          <w:szCs w:val="24"/>
        </w:rPr>
        <w:t xml:space="preserve"> </w:t>
      </w:r>
      <w:r w:rsidR="00D60964">
        <w:rPr>
          <w:rFonts w:cs="Arial"/>
          <w:szCs w:val="24"/>
        </w:rPr>
        <w:t>Recursos económicos: Encontrar un patrocinador que financie el proyecto, o como segunda opción un préstamo bancario.</w:t>
      </w:r>
    </w:p>
    <w:p w:rsidR="00A91438" w:rsidRDefault="00D60964" w:rsidP="005E6A62">
      <w:pPr>
        <w:pStyle w:val="Prrafodelista"/>
        <w:numPr>
          <w:ilvl w:val="0"/>
          <w:numId w:val="13"/>
        </w:numPr>
        <w:jc w:val="both"/>
        <w:rPr>
          <w:rFonts w:cs="Arial"/>
          <w:szCs w:val="24"/>
        </w:rPr>
      </w:pPr>
      <w:r>
        <w:rPr>
          <w:rFonts w:cs="Arial"/>
          <w:szCs w:val="24"/>
        </w:rPr>
        <w:t>Suspensión del internet: Encontrar otro lugar donde se genere la red de internet.</w:t>
      </w:r>
    </w:p>
    <w:p w:rsidR="00A91438" w:rsidRDefault="00A91438" w:rsidP="00A91438">
      <w:pPr>
        <w:jc w:val="both"/>
        <w:rPr>
          <w:rFonts w:cs="Arial"/>
          <w:szCs w:val="24"/>
        </w:rPr>
      </w:pPr>
    </w:p>
    <w:p w:rsidR="00FA6F26" w:rsidRDefault="00FA6F26" w:rsidP="00A91438">
      <w:pPr>
        <w:jc w:val="both"/>
        <w:rPr>
          <w:rFonts w:cs="Arial"/>
          <w:szCs w:val="24"/>
        </w:rPr>
      </w:pPr>
    </w:p>
    <w:p w:rsidR="001E1B1F" w:rsidRDefault="001E1B1F" w:rsidP="00A91438">
      <w:pPr>
        <w:jc w:val="both"/>
        <w:rPr>
          <w:rFonts w:cs="Arial"/>
          <w:szCs w:val="24"/>
        </w:rPr>
      </w:pPr>
    </w:p>
    <w:p w:rsidR="00FA6F26" w:rsidRPr="00A91438" w:rsidRDefault="00FA6F26" w:rsidP="00A91438">
      <w:pPr>
        <w:jc w:val="both"/>
        <w:rPr>
          <w:rFonts w:cs="Arial"/>
          <w:szCs w:val="24"/>
        </w:rPr>
      </w:pPr>
    </w:p>
    <w:p w:rsidR="00A91438" w:rsidRPr="002A4B0B" w:rsidRDefault="00A91438" w:rsidP="002A4B0B">
      <w:pPr>
        <w:pStyle w:val="Ttulo1"/>
        <w:numPr>
          <w:ilvl w:val="0"/>
          <w:numId w:val="8"/>
        </w:numPr>
      </w:pPr>
      <w:bookmarkStart w:id="74" w:name="_Toc509758907"/>
      <w:bookmarkStart w:id="75" w:name="_Toc509762096"/>
      <w:bookmarkStart w:id="76" w:name="_Toc509769012"/>
      <w:bookmarkStart w:id="77" w:name="_Toc517614797"/>
      <w:r w:rsidRPr="002A4B0B">
        <w:lastRenderedPageBreak/>
        <w:t>LEVANTAMIENTO DE INFORMACIÓN</w:t>
      </w:r>
      <w:bookmarkEnd w:id="74"/>
      <w:bookmarkEnd w:id="75"/>
      <w:bookmarkEnd w:id="76"/>
      <w:bookmarkEnd w:id="77"/>
    </w:p>
    <w:p w:rsidR="00DE1836" w:rsidRDefault="00DE1836" w:rsidP="00265D2F">
      <w:pPr>
        <w:rPr>
          <w:rFonts w:cs="Arial"/>
          <w:szCs w:val="24"/>
        </w:rPr>
      </w:pPr>
    </w:p>
    <w:p w:rsidR="00265D2F" w:rsidRPr="00491FD7" w:rsidRDefault="00265D2F" w:rsidP="00265D2F">
      <w:pPr>
        <w:rPr>
          <w:rFonts w:cs="Arial"/>
          <w:szCs w:val="24"/>
        </w:rPr>
      </w:pPr>
    </w:p>
    <w:p w:rsidR="00A91438" w:rsidRDefault="00A91438" w:rsidP="00A91438">
      <w:pPr>
        <w:pStyle w:val="Prrafodelista"/>
        <w:numPr>
          <w:ilvl w:val="0"/>
          <w:numId w:val="2"/>
        </w:numPr>
        <w:jc w:val="both"/>
        <w:rPr>
          <w:rFonts w:cs="Arial"/>
          <w:b/>
          <w:szCs w:val="24"/>
        </w:rPr>
      </w:pPr>
      <w:r w:rsidRPr="00491FD7">
        <w:rPr>
          <w:rFonts w:cs="Arial"/>
          <w:b/>
          <w:szCs w:val="24"/>
        </w:rPr>
        <w:t>Observaciones.</w:t>
      </w:r>
    </w:p>
    <w:p w:rsidR="00265D2F" w:rsidRPr="00491FD7" w:rsidRDefault="00265D2F" w:rsidP="00265D2F">
      <w:pPr>
        <w:pStyle w:val="Prrafodelista"/>
        <w:jc w:val="both"/>
        <w:rPr>
          <w:rFonts w:cs="Arial"/>
          <w:b/>
          <w:szCs w:val="24"/>
        </w:rPr>
      </w:pPr>
    </w:p>
    <w:p w:rsidR="00A91438" w:rsidRPr="00445805" w:rsidRDefault="004A3A80" w:rsidP="00A91438">
      <w:pPr>
        <w:jc w:val="both"/>
        <w:rPr>
          <w:rFonts w:cs="Arial"/>
          <w:b/>
          <w:szCs w:val="24"/>
        </w:rPr>
      </w:pPr>
      <w:r>
        <w:rPr>
          <w:rFonts w:cs="Arial"/>
          <w:szCs w:val="24"/>
        </w:rPr>
        <w:t>A</w:t>
      </w:r>
      <w:r w:rsidR="00A91438" w:rsidRPr="00445805">
        <w:rPr>
          <w:rFonts w:cs="Arial"/>
          <w:szCs w:val="24"/>
        </w:rPr>
        <w:t>l momento en que ingresamos los aprendices al edificio del Sena, el señor de seguridad tiene un requisito para dejar ingresar tanto a aprendices como a los instructores y es que lleven el carnet o en caso de ser nuevos del primer trimestre se exige la constancia de aprendiz del Sena, además de eso, si se quiere ingresar un dispositivo portátil (laptop), debe ingresar el modelo y la marca del pc en un instrumento manual o no automatizado llamado “bitácora”. Esto al parecer no ha sido muy eficiente y creemos que de allí surgen varios problemas.</w:t>
      </w:r>
      <w:r w:rsidR="00A91438" w:rsidRPr="00445805">
        <w:rPr>
          <w:rFonts w:cs="Arial"/>
          <w:b/>
          <w:szCs w:val="24"/>
        </w:rPr>
        <w:t xml:space="preserve"> </w:t>
      </w:r>
    </w:p>
    <w:p w:rsidR="00A91438" w:rsidRPr="00445805" w:rsidRDefault="00A91438" w:rsidP="00A91438">
      <w:pPr>
        <w:jc w:val="both"/>
        <w:rPr>
          <w:rFonts w:cs="Arial"/>
          <w:szCs w:val="24"/>
        </w:rPr>
      </w:pPr>
      <w:r w:rsidRPr="00445805">
        <w:rPr>
          <w:rFonts w:cs="Arial"/>
          <w:szCs w:val="24"/>
        </w:rPr>
        <w:t xml:space="preserve"> </w:t>
      </w:r>
    </w:p>
    <w:p w:rsidR="00A91438" w:rsidRDefault="00A91438" w:rsidP="00A91438">
      <w:pPr>
        <w:pStyle w:val="Prrafodelista"/>
        <w:numPr>
          <w:ilvl w:val="0"/>
          <w:numId w:val="2"/>
        </w:numPr>
        <w:jc w:val="both"/>
        <w:rPr>
          <w:rFonts w:cs="Arial"/>
          <w:b/>
          <w:szCs w:val="24"/>
        </w:rPr>
      </w:pPr>
      <w:r w:rsidRPr="00445805">
        <w:rPr>
          <w:rFonts w:cs="Arial"/>
          <w:b/>
          <w:szCs w:val="24"/>
        </w:rPr>
        <w:t xml:space="preserve">Ubicación </w:t>
      </w:r>
    </w:p>
    <w:p w:rsidR="00265D2F" w:rsidRPr="00445805" w:rsidRDefault="00265D2F" w:rsidP="00265D2F">
      <w:pPr>
        <w:pStyle w:val="Prrafodelista"/>
        <w:jc w:val="both"/>
        <w:rPr>
          <w:rFonts w:cs="Arial"/>
          <w:b/>
          <w:szCs w:val="24"/>
        </w:rPr>
      </w:pPr>
    </w:p>
    <w:p w:rsidR="00A91438" w:rsidRPr="00445805" w:rsidRDefault="00A91438" w:rsidP="00A91438">
      <w:pPr>
        <w:jc w:val="both"/>
        <w:rPr>
          <w:rFonts w:cs="Arial"/>
          <w:szCs w:val="24"/>
        </w:rPr>
      </w:pPr>
      <w:r w:rsidRPr="00445805">
        <w:rPr>
          <w:rFonts w:cs="Arial"/>
          <w:szCs w:val="24"/>
        </w:rPr>
        <w:t>Está ubicado en la carrera 20 # 69- 33 CEET barrio gran Colombia, cerca de la estación de Transmilenio FLORES.</w:t>
      </w:r>
    </w:p>
    <w:p w:rsidR="00A91438" w:rsidRDefault="00A91438" w:rsidP="00A91438">
      <w:pPr>
        <w:pStyle w:val="Prrafodelista"/>
        <w:numPr>
          <w:ilvl w:val="0"/>
          <w:numId w:val="2"/>
        </w:numPr>
        <w:jc w:val="both"/>
        <w:rPr>
          <w:rFonts w:cs="Arial"/>
          <w:b/>
          <w:szCs w:val="24"/>
        </w:rPr>
      </w:pPr>
      <w:r w:rsidRPr="00445805">
        <w:rPr>
          <w:rFonts w:cs="Arial"/>
          <w:b/>
          <w:szCs w:val="24"/>
        </w:rPr>
        <w:t>Área</w:t>
      </w:r>
    </w:p>
    <w:p w:rsidR="00265D2F" w:rsidRPr="00445805" w:rsidRDefault="00265D2F" w:rsidP="00265D2F">
      <w:pPr>
        <w:pStyle w:val="Prrafodelista"/>
        <w:jc w:val="both"/>
        <w:rPr>
          <w:rFonts w:cs="Arial"/>
          <w:b/>
          <w:szCs w:val="24"/>
        </w:rPr>
      </w:pPr>
    </w:p>
    <w:p w:rsidR="00A91438" w:rsidRPr="00445805" w:rsidRDefault="00A91438" w:rsidP="00A91438">
      <w:pPr>
        <w:jc w:val="both"/>
        <w:rPr>
          <w:rFonts w:cs="Arial"/>
          <w:szCs w:val="24"/>
        </w:rPr>
      </w:pPr>
      <w:r w:rsidRPr="00445805">
        <w:rPr>
          <w:rFonts w:cs="Arial"/>
          <w:szCs w:val="24"/>
        </w:rPr>
        <w:t>Bogotá D.C. (Cundinamarca)</w:t>
      </w:r>
    </w:p>
    <w:p w:rsidR="00A91438" w:rsidRDefault="00A91438" w:rsidP="00A91438">
      <w:pPr>
        <w:pStyle w:val="Prrafodelista"/>
        <w:numPr>
          <w:ilvl w:val="0"/>
          <w:numId w:val="2"/>
        </w:numPr>
        <w:jc w:val="both"/>
        <w:rPr>
          <w:rFonts w:cs="Arial"/>
          <w:b/>
          <w:szCs w:val="24"/>
        </w:rPr>
      </w:pPr>
      <w:r w:rsidRPr="00445805">
        <w:rPr>
          <w:rFonts w:cs="Arial"/>
          <w:b/>
          <w:szCs w:val="24"/>
        </w:rPr>
        <w:t>Características</w:t>
      </w:r>
    </w:p>
    <w:p w:rsidR="00265D2F" w:rsidRPr="00445805" w:rsidRDefault="00265D2F" w:rsidP="00265D2F">
      <w:pPr>
        <w:pStyle w:val="Prrafodelista"/>
        <w:jc w:val="both"/>
        <w:rPr>
          <w:rFonts w:cs="Arial"/>
          <w:b/>
          <w:szCs w:val="24"/>
        </w:rPr>
      </w:pPr>
    </w:p>
    <w:p w:rsidR="00A91438" w:rsidRPr="00445805" w:rsidRDefault="00A91438" w:rsidP="00A91438">
      <w:pPr>
        <w:jc w:val="both"/>
        <w:rPr>
          <w:rFonts w:cs="Arial"/>
          <w:szCs w:val="24"/>
        </w:rPr>
      </w:pPr>
      <w:r w:rsidRPr="00445805">
        <w:rPr>
          <w:rFonts w:cs="Arial"/>
          <w:szCs w:val="24"/>
        </w:rPr>
        <w:t>Este es un espacio diseñado para todo tipo de personas con ganas de superarse a sí mismos, emprendedoras y con anhelos de cumplir sus sueños. Brinda una gran comodidad en cuanto a que no hay que pagar ni trim</w:t>
      </w:r>
      <w:r w:rsidR="004A3A80">
        <w:rPr>
          <w:rFonts w:cs="Arial"/>
          <w:szCs w:val="24"/>
        </w:rPr>
        <w:t>estres ni semestres.</w:t>
      </w:r>
    </w:p>
    <w:p w:rsidR="00A91438" w:rsidRPr="00445805" w:rsidRDefault="00A91438" w:rsidP="00A91438">
      <w:pPr>
        <w:jc w:val="both"/>
        <w:rPr>
          <w:rFonts w:cs="Arial"/>
          <w:szCs w:val="24"/>
        </w:rPr>
      </w:pPr>
    </w:p>
    <w:p w:rsidR="00A91438" w:rsidRPr="00445805" w:rsidRDefault="00A91438" w:rsidP="00A91438">
      <w:pPr>
        <w:pStyle w:val="Prrafodelista"/>
        <w:numPr>
          <w:ilvl w:val="0"/>
          <w:numId w:val="2"/>
        </w:numPr>
        <w:jc w:val="both"/>
        <w:rPr>
          <w:rFonts w:cs="Arial"/>
          <w:b/>
          <w:szCs w:val="24"/>
        </w:rPr>
      </w:pPr>
      <w:r w:rsidRPr="00445805">
        <w:rPr>
          <w:rFonts w:cs="Arial"/>
          <w:b/>
          <w:szCs w:val="24"/>
        </w:rPr>
        <w:t xml:space="preserve">Variables </w:t>
      </w:r>
    </w:p>
    <w:p w:rsidR="00A91438" w:rsidRDefault="00A91438" w:rsidP="00A91438">
      <w:pPr>
        <w:jc w:val="both"/>
        <w:rPr>
          <w:rFonts w:cs="Arial"/>
          <w:szCs w:val="24"/>
        </w:rPr>
      </w:pPr>
      <w:r w:rsidRPr="00445805">
        <w:rPr>
          <w:rFonts w:cs="Arial"/>
          <w:szCs w:val="24"/>
        </w:rPr>
        <w:t>Siendo el Sena una institución en crecimiento, cuenta con varias sedes tanto en Bogotá como en diferentes partes del continente y así mismo fuera de este; encontramos que no en todas las sedes institucionales hay un control manual hay algunas que ya cuentan con sistemas automatizados.</w:t>
      </w:r>
    </w:p>
    <w:p w:rsidR="00265D2F" w:rsidRDefault="00265D2F" w:rsidP="00A91438">
      <w:pPr>
        <w:jc w:val="both"/>
        <w:rPr>
          <w:rFonts w:cs="Arial"/>
          <w:szCs w:val="24"/>
        </w:rPr>
      </w:pPr>
    </w:p>
    <w:p w:rsidR="00265D2F" w:rsidRPr="00445805" w:rsidRDefault="00265D2F" w:rsidP="00A91438">
      <w:pPr>
        <w:jc w:val="both"/>
        <w:rPr>
          <w:rFonts w:cs="Arial"/>
          <w:szCs w:val="24"/>
        </w:rPr>
      </w:pPr>
    </w:p>
    <w:p w:rsidR="00A91438" w:rsidRPr="00445805" w:rsidRDefault="00A91438" w:rsidP="00A91438">
      <w:pPr>
        <w:pStyle w:val="Prrafodelista"/>
        <w:jc w:val="both"/>
        <w:rPr>
          <w:rFonts w:cs="Arial"/>
          <w:szCs w:val="24"/>
        </w:rPr>
      </w:pPr>
    </w:p>
    <w:p w:rsidR="00A91438" w:rsidRDefault="00A91438" w:rsidP="00A91438">
      <w:pPr>
        <w:pStyle w:val="Prrafodelista"/>
        <w:numPr>
          <w:ilvl w:val="0"/>
          <w:numId w:val="2"/>
        </w:numPr>
        <w:jc w:val="both"/>
        <w:rPr>
          <w:rFonts w:cs="Arial"/>
          <w:b/>
          <w:szCs w:val="24"/>
        </w:rPr>
      </w:pPr>
      <w:r w:rsidRPr="00445805">
        <w:rPr>
          <w:rFonts w:cs="Arial"/>
          <w:b/>
          <w:szCs w:val="24"/>
        </w:rPr>
        <w:lastRenderedPageBreak/>
        <w:t>Funciones de las personas en su puesto de trabajo.</w:t>
      </w:r>
    </w:p>
    <w:p w:rsidR="00265D2F" w:rsidRPr="00445805" w:rsidRDefault="00265D2F" w:rsidP="00265D2F">
      <w:pPr>
        <w:pStyle w:val="Prrafodelista"/>
        <w:jc w:val="both"/>
        <w:rPr>
          <w:rFonts w:cs="Arial"/>
          <w:b/>
          <w:szCs w:val="24"/>
        </w:rPr>
      </w:pPr>
    </w:p>
    <w:p w:rsidR="00A91438" w:rsidRPr="00445805" w:rsidRDefault="00A91438" w:rsidP="00A91438">
      <w:pPr>
        <w:jc w:val="both"/>
        <w:rPr>
          <w:rFonts w:cs="Arial"/>
          <w:szCs w:val="24"/>
        </w:rPr>
      </w:pPr>
      <w:r w:rsidRPr="00445805">
        <w:rPr>
          <w:rFonts w:cs="Arial"/>
          <w:b/>
          <w:szCs w:val="24"/>
        </w:rPr>
        <w:t>CELADOR:</w:t>
      </w:r>
      <w:r w:rsidRPr="00445805">
        <w:rPr>
          <w:rFonts w:cs="Arial"/>
          <w:szCs w:val="24"/>
        </w:rPr>
        <w:t xml:space="preserve"> está encargado de registrar el ingreso y la salida tanto de estudiantes como de computado</w:t>
      </w:r>
      <w:r w:rsidR="004A3A80">
        <w:rPr>
          <w:rFonts w:cs="Arial"/>
          <w:szCs w:val="24"/>
        </w:rPr>
        <w:t>res y así mismo de instructores, además de velar por la seguridad del edificio.</w:t>
      </w:r>
    </w:p>
    <w:p w:rsidR="00A91438" w:rsidRPr="00445805" w:rsidRDefault="00A91438" w:rsidP="00A91438">
      <w:pPr>
        <w:jc w:val="both"/>
        <w:rPr>
          <w:rFonts w:cs="Arial"/>
          <w:szCs w:val="24"/>
        </w:rPr>
      </w:pPr>
      <w:r w:rsidRPr="00445805">
        <w:rPr>
          <w:rFonts w:cs="Arial"/>
          <w:b/>
          <w:szCs w:val="24"/>
        </w:rPr>
        <w:t>SEÑORAS DEL ASEO:</w:t>
      </w:r>
      <w:r w:rsidRPr="00445805">
        <w:rPr>
          <w:rFonts w:cs="Arial"/>
          <w:szCs w:val="24"/>
        </w:rPr>
        <w:t xml:space="preserve"> mantener tanto</w:t>
      </w:r>
      <w:r w:rsidR="004A3A80">
        <w:rPr>
          <w:rFonts w:cs="Arial"/>
          <w:szCs w:val="24"/>
        </w:rPr>
        <w:t xml:space="preserve"> las</w:t>
      </w:r>
      <w:r w:rsidRPr="00445805">
        <w:rPr>
          <w:rFonts w:cs="Arial"/>
          <w:szCs w:val="24"/>
        </w:rPr>
        <w:t xml:space="preserve"> aulas como todo el entorno del edificio del Sena.</w:t>
      </w:r>
    </w:p>
    <w:p w:rsidR="00A91438" w:rsidRPr="00445805" w:rsidRDefault="00A91438" w:rsidP="00A91438">
      <w:pPr>
        <w:jc w:val="both"/>
        <w:rPr>
          <w:rFonts w:cs="Arial"/>
          <w:szCs w:val="24"/>
        </w:rPr>
      </w:pPr>
      <w:r w:rsidRPr="00445805">
        <w:rPr>
          <w:rFonts w:cs="Arial"/>
          <w:b/>
          <w:szCs w:val="24"/>
        </w:rPr>
        <w:t>INSTRUCTORES:</w:t>
      </w:r>
      <w:r w:rsidRPr="00445805">
        <w:rPr>
          <w:rFonts w:cs="Arial"/>
          <w:szCs w:val="24"/>
        </w:rPr>
        <w:t xml:space="preserve"> Orientar a los aprendices en su proceso, aportándoles todos sus conocimientos.</w:t>
      </w:r>
    </w:p>
    <w:p w:rsidR="00A91438" w:rsidRPr="00445805" w:rsidRDefault="00A91438" w:rsidP="00A91438">
      <w:pPr>
        <w:jc w:val="both"/>
        <w:rPr>
          <w:rFonts w:cs="Arial"/>
          <w:szCs w:val="24"/>
        </w:rPr>
      </w:pPr>
      <w:r w:rsidRPr="00445805">
        <w:rPr>
          <w:rFonts w:cs="Arial"/>
          <w:b/>
          <w:szCs w:val="24"/>
        </w:rPr>
        <w:t>SECRETARIA:</w:t>
      </w:r>
      <w:r w:rsidRPr="00445805">
        <w:rPr>
          <w:rFonts w:cs="Arial"/>
          <w:szCs w:val="24"/>
        </w:rPr>
        <w:t xml:space="preserve"> Llevar a cabo el cumplimiento del reglamento en la sede y dar información oportuna a los aprendices, de las nuevas normas y beneficios con los que cuenta la institución. </w:t>
      </w:r>
    </w:p>
    <w:p w:rsidR="00A91438" w:rsidRDefault="00A91438" w:rsidP="00D60964">
      <w:pPr>
        <w:jc w:val="both"/>
        <w:rPr>
          <w:rFonts w:cs="Arial"/>
          <w:szCs w:val="24"/>
        </w:rPr>
      </w:pPr>
      <w:r w:rsidRPr="00445805">
        <w:rPr>
          <w:rFonts w:cs="Arial"/>
          <w:b/>
          <w:szCs w:val="24"/>
        </w:rPr>
        <w:t>ENFERMERA:</w:t>
      </w:r>
      <w:r w:rsidRPr="00445805">
        <w:rPr>
          <w:rFonts w:cs="Arial"/>
          <w:szCs w:val="24"/>
        </w:rPr>
        <w:t xml:space="preserve"> se encarga de las incapacidades médicas </w:t>
      </w:r>
      <w:r w:rsidR="006D1948">
        <w:rPr>
          <w:rFonts w:cs="Arial"/>
          <w:szCs w:val="24"/>
        </w:rPr>
        <w:t>y bienestar de los estudiantes.</w:t>
      </w:r>
    </w:p>
    <w:p w:rsidR="00265D2F" w:rsidRPr="00445805" w:rsidRDefault="00265D2F" w:rsidP="00D60964">
      <w:pPr>
        <w:jc w:val="both"/>
        <w:rPr>
          <w:rFonts w:cs="Arial"/>
          <w:szCs w:val="24"/>
        </w:rPr>
      </w:pPr>
    </w:p>
    <w:p w:rsidR="00C668FC" w:rsidRPr="00265D2F" w:rsidRDefault="00C668FC" w:rsidP="00265D2F">
      <w:pPr>
        <w:pStyle w:val="Ttulo2"/>
        <w:numPr>
          <w:ilvl w:val="1"/>
          <w:numId w:val="8"/>
        </w:numPr>
        <w:rPr>
          <w:rFonts w:ascii="Arial" w:hAnsi="Arial" w:cs="Arial"/>
          <w:color w:val="auto"/>
          <w:sz w:val="24"/>
          <w:szCs w:val="24"/>
        </w:rPr>
      </w:pPr>
      <w:bookmarkStart w:id="78" w:name="_Toc506420103"/>
      <w:bookmarkStart w:id="79" w:name="_Toc506481854"/>
      <w:bookmarkStart w:id="80" w:name="_Toc509758908"/>
      <w:bookmarkStart w:id="81" w:name="_Toc509762097"/>
      <w:bookmarkStart w:id="82" w:name="_Toc509769013"/>
      <w:bookmarkStart w:id="83" w:name="_Toc517614798"/>
      <w:r w:rsidRPr="00265D2F">
        <w:rPr>
          <w:rFonts w:ascii="Arial" w:hAnsi="Arial" w:cs="Arial"/>
          <w:color w:val="auto"/>
          <w:sz w:val="24"/>
          <w:szCs w:val="24"/>
        </w:rPr>
        <w:t>METODOLOGÍA</w:t>
      </w:r>
      <w:bookmarkEnd w:id="78"/>
      <w:bookmarkEnd w:id="79"/>
      <w:bookmarkEnd w:id="80"/>
      <w:bookmarkEnd w:id="81"/>
      <w:bookmarkEnd w:id="82"/>
      <w:bookmarkEnd w:id="83"/>
    </w:p>
    <w:p w:rsidR="00C668FC" w:rsidRPr="00445805" w:rsidRDefault="00C668FC" w:rsidP="00C668FC">
      <w:pPr>
        <w:jc w:val="both"/>
        <w:rPr>
          <w:rFonts w:cs="Arial"/>
          <w:szCs w:val="24"/>
        </w:rPr>
      </w:pPr>
    </w:p>
    <w:p w:rsidR="002A4B0B" w:rsidRDefault="00C668FC" w:rsidP="00C668FC">
      <w:pPr>
        <w:jc w:val="both"/>
        <w:rPr>
          <w:rFonts w:cs="Arial"/>
          <w:szCs w:val="24"/>
        </w:rPr>
      </w:pPr>
      <w:r w:rsidRPr="00445805">
        <w:rPr>
          <w:rFonts w:cs="Arial"/>
          <w:szCs w:val="24"/>
        </w:rPr>
        <w:t>Como solución a estos problemas planteamos sistematizar el registro e</w:t>
      </w:r>
      <w:r w:rsidR="004A3A80">
        <w:rPr>
          <w:rFonts w:cs="Arial"/>
          <w:szCs w:val="24"/>
        </w:rPr>
        <w:t xml:space="preserve">n el cual el estudiante ingrese datos de </w:t>
      </w:r>
      <w:r w:rsidRPr="00445805">
        <w:rPr>
          <w:rFonts w:cs="Arial"/>
          <w:szCs w:val="24"/>
        </w:rPr>
        <w:t xml:space="preserve">su equipo </w:t>
      </w:r>
      <w:r w:rsidR="004A3A80">
        <w:rPr>
          <w:rFonts w:cs="Arial"/>
          <w:szCs w:val="24"/>
        </w:rPr>
        <w:t>a la hora de ingresar a la sede desde la</w:t>
      </w:r>
      <w:r w:rsidRPr="00445805">
        <w:rPr>
          <w:rFonts w:cs="Arial"/>
          <w:szCs w:val="24"/>
        </w:rPr>
        <w:t xml:space="preserve"> pl</w:t>
      </w:r>
      <w:r w:rsidR="004A3A80">
        <w:rPr>
          <w:rFonts w:cs="Arial"/>
          <w:szCs w:val="24"/>
        </w:rPr>
        <w:t>ataforma que se creará, además se pedirá</w:t>
      </w:r>
      <w:r w:rsidRPr="00445805">
        <w:rPr>
          <w:rFonts w:cs="Arial"/>
          <w:szCs w:val="24"/>
        </w:rPr>
        <w:t xml:space="preserve"> cedula</w:t>
      </w:r>
      <w:r w:rsidR="004A3A80">
        <w:rPr>
          <w:rFonts w:cs="Arial"/>
          <w:szCs w:val="24"/>
        </w:rPr>
        <w:t xml:space="preserve"> y carnet para hacer verídica la información aportada por el usuario; esto se hará con la ayuda de un lector de código de barras</w:t>
      </w:r>
      <w:r w:rsidR="0016123E">
        <w:rPr>
          <w:rFonts w:cs="Arial"/>
          <w:szCs w:val="24"/>
        </w:rPr>
        <w:t xml:space="preserve"> que revise si el usuario pertenece a la institución. </w:t>
      </w:r>
      <w:r w:rsidRPr="00445805">
        <w:rPr>
          <w:rFonts w:cs="Arial"/>
          <w:szCs w:val="24"/>
        </w:rPr>
        <w:t xml:space="preserve"> </w:t>
      </w:r>
    </w:p>
    <w:p w:rsidR="003A0A8F" w:rsidRPr="00265D2F" w:rsidRDefault="003A0A8F" w:rsidP="00265D2F">
      <w:pPr>
        <w:pStyle w:val="Ttulo2"/>
        <w:numPr>
          <w:ilvl w:val="1"/>
          <w:numId w:val="8"/>
        </w:numPr>
        <w:rPr>
          <w:rFonts w:ascii="Arial" w:hAnsi="Arial" w:cs="Arial"/>
          <w:color w:val="auto"/>
          <w:sz w:val="24"/>
          <w:szCs w:val="24"/>
        </w:rPr>
      </w:pPr>
      <w:bookmarkStart w:id="84" w:name="_Toc509758909"/>
      <w:bookmarkStart w:id="85" w:name="_Toc509762098"/>
      <w:bookmarkStart w:id="86" w:name="_Toc509769014"/>
      <w:bookmarkStart w:id="87" w:name="_Toc517614799"/>
      <w:r w:rsidRPr="00265D2F">
        <w:rPr>
          <w:rFonts w:ascii="Arial" w:hAnsi="Arial" w:cs="Arial"/>
          <w:noProof/>
          <w:color w:val="auto"/>
          <w:sz w:val="24"/>
          <w:szCs w:val="24"/>
          <w:lang w:val="es-ES" w:eastAsia="es-ES"/>
        </w:rPr>
        <w:lastRenderedPageBreak/>
        <mc:AlternateContent>
          <mc:Choice Requires="wps">
            <w:drawing>
              <wp:anchor distT="45720" distB="45720" distL="114300" distR="114300" simplePos="0" relativeHeight="251607040" behindDoc="0" locked="0" layoutInCell="1" allowOverlap="1" wp14:anchorId="39972719" wp14:editId="76C3C2A5">
                <wp:simplePos x="0" y="0"/>
                <wp:positionH relativeFrom="margin">
                  <wp:posOffset>-163830</wp:posOffset>
                </wp:positionH>
                <wp:positionV relativeFrom="paragraph">
                  <wp:posOffset>481330</wp:posOffset>
                </wp:positionV>
                <wp:extent cx="5953125" cy="5067300"/>
                <wp:effectExtent l="0" t="0" r="28575" b="19050"/>
                <wp:wrapSquare wrapText="bothSides"/>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5067300"/>
                        </a:xfrm>
                        <a:prstGeom prst="rect">
                          <a:avLst/>
                        </a:prstGeom>
                        <a:ln>
                          <a:headEnd/>
                          <a:tailEnd/>
                        </a:ln>
                      </wps:spPr>
                      <wps:style>
                        <a:lnRef idx="1">
                          <a:schemeClr val="dk1"/>
                        </a:lnRef>
                        <a:fillRef idx="3">
                          <a:schemeClr val="dk1"/>
                        </a:fillRef>
                        <a:effectRef idx="2">
                          <a:schemeClr val="dk1"/>
                        </a:effectRef>
                        <a:fontRef idx="minor">
                          <a:schemeClr val="lt1"/>
                        </a:fontRef>
                      </wps:style>
                      <wps:txbx>
                        <w:txbxContent>
                          <w:p w:rsidR="00AE0ED6" w:rsidRDefault="00AE0ED6" w:rsidP="003A0A8F">
                            <w:pPr>
                              <w:jc w:val="center"/>
                            </w:pPr>
                            <w:r w:rsidRPr="00417B6E">
                              <w:rPr>
                                <w:rFonts w:cs="Arial"/>
                                <w:noProof/>
                                <w:szCs w:val="24"/>
                                <w:lang w:eastAsia="es-ES"/>
                              </w:rPr>
                              <w:drawing>
                                <wp:inline distT="0" distB="0" distL="0" distR="0" wp14:anchorId="7F9B4826" wp14:editId="032BD956">
                                  <wp:extent cx="2704586" cy="2686050"/>
                                  <wp:effectExtent l="0" t="0" r="635" b="0"/>
                                  <wp:docPr id="346" name="Imagen 346" descr="C:\Users\SENA.DESKTOP-L0GLE2A\Desktop\IMG_20180220_201406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L0GLE2A\Desktop\IMG_20180220_20140665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8169" cy="2729334"/>
                                          </a:xfrm>
                                          <a:prstGeom prst="rect">
                                            <a:avLst/>
                                          </a:prstGeom>
                                          <a:noFill/>
                                          <a:ln>
                                            <a:noFill/>
                                          </a:ln>
                                        </pic:spPr>
                                      </pic:pic>
                                    </a:graphicData>
                                  </a:graphic>
                                </wp:inline>
                              </w:drawing>
                            </w:r>
                            <w:r w:rsidRPr="00417B6E">
                              <w:rPr>
                                <w:rFonts w:cs="Arial"/>
                                <w:noProof/>
                                <w:szCs w:val="24"/>
                                <w:lang w:eastAsia="es-ES"/>
                              </w:rPr>
                              <w:drawing>
                                <wp:inline distT="0" distB="0" distL="0" distR="0" wp14:anchorId="443D71B6" wp14:editId="0440392D">
                                  <wp:extent cx="2406904" cy="2695575"/>
                                  <wp:effectExtent l="0" t="0" r="0" b="0"/>
                                  <wp:docPr id="348" name="Imagen 348" descr="C:\Users\SENA.DESKTOP-L0GLE2A\Desktop\IMG_20180220_200854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NA.DESKTOP-L0GLE2A\Desktop\IMG_20180220_20085402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8505" cy="2753365"/>
                                          </a:xfrm>
                                          <a:prstGeom prst="rect">
                                            <a:avLst/>
                                          </a:prstGeom>
                                          <a:noFill/>
                                          <a:ln>
                                            <a:noFill/>
                                          </a:ln>
                                        </pic:spPr>
                                      </pic:pic>
                                    </a:graphicData>
                                  </a:graphic>
                                </wp:inline>
                              </w:drawing>
                            </w:r>
                          </w:p>
                          <w:p w:rsidR="00AE0ED6" w:rsidRDefault="00AE0ED6" w:rsidP="003A0A8F">
                            <w:pPr>
                              <w:jc w:val="center"/>
                            </w:pPr>
                            <w:r w:rsidRPr="00445805">
                              <w:rPr>
                                <w:rFonts w:cs="Arial"/>
                                <w:b/>
                                <w:noProof/>
                                <w:szCs w:val="24"/>
                                <w:lang w:eastAsia="es-ES"/>
                              </w:rPr>
                              <w:drawing>
                                <wp:inline distT="0" distB="0" distL="0" distR="0" wp14:anchorId="2EDE269A" wp14:editId="1B7B9EB7">
                                  <wp:extent cx="3041343" cy="4065583"/>
                                  <wp:effectExtent l="0" t="0" r="6985"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G_20180220_180634968_BURST000_COVER_TOP.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32427" cy="4187341"/>
                                          </a:xfrm>
                                          <a:prstGeom prst="rect">
                                            <a:avLst/>
                                          </a:prstGeom>
                                        </pic:spPr>
                                      </pic:pic>
                                    </a:graphicData>
                                  </a:graphic>
                                </wp:inline>
                              </w:drawing>
                            </w:r>
                          </w:p>
                          <w:p w:rsidR="00AE0ED6" w:rsidRDefault="00AE0ED6" w:rsidP="003A0A8F"/>
                          <w:p w:rsidR="00AE0ED6" w:rsidRDefault="00AE0ED6" w:rsidP="003A0A8F">
                            <w:pPr>
                              <w:jc w:val="center"/>
                            </w:pPr>
                          </w:p>
                          <w:p w:rsidR="00AE0ED6" w:rsidRDefault="00AE0ED6" w:rsidP="003A0A8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972719" id="_x0000_t202" coordsize="21600,21600" o:spt="202" path="m,l,21600r21600,l21600,xe">
                <v:stroke joinstyle="miter"/>
                <v:path gradientshapeok="t" o:connecttype="rect"/>
              </v:shapetype>
              <v:shape id="Cuadro de texto 2" o:spid="_x0000_s1026" type="#_x0000_t202" style="position:absolute;left:0;text-align:left;margin-left:-12.9pt;margin-top:37.9pt;width:468.75pt;height:399pt;z-index:251607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" fillcolor="#101010 [3024]" strokecolor="black [3200]" strokeweight=".5pt">
                <v:fill color2="black [3168]" rotate="t" colors="0 #454545;.5 black;1 black" focus="100%" type="gradient">
                  <o:fill v:ext="view" type="gradientUnscaled"/>
                </v:fill>
                <v:textbox>
                  <w:txbxContent>
                    <w:p w:rsidR="00AE0ED6" w:rsidRDefault="00AE0ED6" w:rsidP="003A0A8F">
                      <w:pPr>
                        <w:jc w:val="center"/>
                      </w:pPr>
                      <w:r w:rsidRPr="00417B6E">
                        <w:rPr>
                          <w:rFonts w:cs="Arial"/>
                          <w:noProof/>
                          <w:szCs w:val="24"/>
                          <w:lang w:eastAsia="es-ES"/>
                        </w:rPr>
                        <w:drawing>
                          <wp:inline distT="0" distB="0" distL="0" distR="0" wp14:anchorId="7F9B4826" wp14:editId="032BD956">
                            <wp:extent cx="2704586" cy="2686050"/>
                            <wp:effectExtent l="0" t="0" r="635" b="0"/>
                            <wp:docPr id="346" name="Imagen 346" descr="C:\Users\SENA.DESKTOP-L0GLE2A\Desktop\IMG_20180220_201406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L0GLE2A\Desktop\IMG_20180220_20140665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8169" cy="2729334"/>
                                    </a:xfrm>
                                    <a:prstGeom prst="rect">
                                      <a:avLst/>
                                    </a:prstGeom>
                                    <a:noFill/>
                                    <a:ln>
                                      <a:noFill/>
                                    </a:ln>
                                  </pic:spPr>
                                </pic:pic>
                              </a:graphicData>
                            </a:graphic>
                          </wp:inline>
                        </w:drawing>
                      </w:r>
                      <w:r w:rsidRPr="00417B6E">
                        <w:rPr>
                          <w:rFonts w:cs="Arial"/>
                          <w:noProof/>
                          <w:szCs w:val="24"/>
                          <w:lang w:eastAsia="es-ES"/>
                        </w:rPr>
                        <w:drawing>
                          <wp:inline distT="0" distB="0" distL="0" distR="0" wp14:anchorId="443D71B6" wp14:editId="0440392D">
                            <wp:extent cx="2406904" cy="2695575"/>
                            <wp:effectExtent l="0" t="0" r="0" b="0"/>
                            <wp:docPr id="348" name="Imagen 348" descr="C:\Users\SENA.DESKTOP-L0GLE2A\Desktop\IMG_20180220_200854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NA.DESKTOP-L0GLE2A\Desktop\IMG_20180220_20085402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8505" cy="2753365"/>
                                    </a:xfrm>
                                    <a:prstGeom prst="rect">
                                      <a:avLst/>
                                    </a:prstGeom>
                                    <a:noFill/>
                                    <a:ln>
                                      <a:noFill/>
                                    </a:ln>
                                  </pic:spPr>
                                </pic:pic>
                              </a:graphicData>
                            </a:graphic>
                          </wp:inline>
                        </w:drawing>
                      </w:r>
                    </w:p>
                    <w:p w:rsidR="00AE0ED6" w:rsidRDefault="00AE0ED6" w:rsidP="003A0A8F">
                      <w:pPr>
                        <w:jc w:val="center"/>
                      </w:pPr>
                      <w:r w:rsidRPr="00445805">
                        <w:rPr>
                          <w:rFonts w:cs="Arial"/>
                          <w:b/>
                          <w:noProof/>
                          <w:szCs w:val="24"/>
                          <w:lang w:eastAsia="es-ES"/>
                        </w:rPr>
                        <w:drawing>
                          <wp:inline distT="0" distB="0" distL="0" distR="0" wp14:anchorId="2EDE269A" wp14:editId="1B7B9EB7">
                            <wp:extent cx="3041343" cy="4065583"/>
                            <wp:effectExtent l="0" t="0" r="6985"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G_20180220_180634968_BURST000_COVER_TOP.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32427" cy="4187341"/>
                                    </a:xfrm>
                                    <a:prstGeom prst="rect">
                                      <a:avLst/>
                                    </a:prstGeom>
                                  </pic:spPr>
                                </pic:pic>
                              </a:graphicData>
                            </a:graphic>
                          </wp:inline>
                        </w:drawing>
                      </w:r>
                    </w:p>
                    <w:p w:rsidR="00AE0ED6" w:rsidRDefault="00AE0ED6" w:rsidP="003A0A8F"/>
                    <w:p w:rsidR="00AE0ED6" w:rsidRDefault="00AE0ED6" w:rsidP="003A0A8F">
                      <w:pPr>
                        <w:jc w:val="center"/>
                      </w:pPr>
                    </w:p>
                    <w:p w:rsidR="00AE0ED6" w:rsidRDefault="00AE0ED6" w:rsidP="003A0A8F">
                      <w:pPr>
                        <w:jc w:val="center"/>
                      </w:pPr>
                    </w:p>
                  </w:txbxContent>
                </v:textbox>
                <w10:wrap type="square" anchorx="margin"/>
              </v:shape>
            </w:pict>
          </mc:Fallback>
        </mc:AlternateContent>
      </w:r>
      <w:r w:rsidR="00491FD7" w:rsidRPr="00265D2F">
        <w:rPr>
          <w:rFonts w:ascii="Arial" w:hAnsi="Arial" w:cs="Arial"/>
          <w:color w:val="auto"/>
          <w:sz w:val="24"/>
          <w:szCs w:val="24"/>
        </w:rPr>
        <w:t>HERRAMIENTAS UTILIZADAS</w:t>
      </w:r>
      <w:bookmarkEnd w:id="84"/>
      <w:bookmarkEnd w:id="85"/>
      <w:bookmarkEnd w:id="86"/>
      <w:r w:rsidR="0016123E">
        <w:rPr>
          <w:rFonts w:ascii="Arial" w:hAnsi="Arial" w:cs="Arial"/>
          <w:color w:val="auto"/>
          <w:sz w:val="24"/>
          <w:szCs w:val="24"/>
        </w:rPr>
        <w:t>: Entrevista.</w:t>
      </w:r>
      <w:bookmarkEnd w:id="87"/>
    </w:p>
    <w:p w:rsidR="00C668FC" w:rsidRPr="00445805" w:rsidRDefault="00C668FC" w:rsidP="00C668FC">
      <w:pPr>
        <w:jc w:val="both"/>
        <w:rPr>
          <w:rFonts w:cs="Arial"/>
          <w:szCs w:val="24"/>
        </w:rPr>
      </w:pPr>
    </w:p>
    <w:p w:rsidR="00C668FC" w:rsidRPr="00445805" w:rsidRDefault="00C668FC" w:rsidP="00C668FC">
      <w:pPr>
        <w:jc w:val="both"/>
        <w:rPr>
          <w:rFonts w:cs="Arial"/>
          <w:szCs w:val="24"/>
        </w:rPr>
      </w:pPr>
    </w:p>
    <w:p w:rsidR="00C668FC" w:rsidRDefault="00C668FC" w:rsidP="00C668FC">
      <w:pPr>
        <w:jc w:val="both"/>
        <w:rPr>
          <w:rFonts w:cs="Arial"/>
          <w:szCs w:val="24"/>
        </w:rPr>
      </w:pPr>
    </w:p>
    <w:p w:rsidR="0016123E" w:rsidRDefault="0016123E" w:rsidP="00C668FC">
      <w:pPr>
        <w:jc w:val="both"/>
        <w:rPr>
          <w:rFonts w:cs="Arial"/>
          <w:szCs w:val="24"/>
        </w:rPr>
      </w:pPr>
    </w:p>
    <w:p w:rsidR="0016123E" w:rsidRDefault="0016123E" w:rsidP="00C668FC">
      <w:pPr>
        <w:jc w:val="both"/>
        <w:rPr>
          <w:rFonts w:cs="Arial"/>
          <w:szCs w:val="24"/>
        </w:rPr>
      </w:pPr>
    </w:p>
    <w:p w:rsidR="0016123E" w:rsidRDefault="0016123E" w:rsidP="00C668FC">
      <w:pPr>
        <w:jc w:val="both"/>
        <w:rPr>
          <w:rFonts w:cs="Arial"/>
          <w:szCs w:val="24"/>
        </w:rPr>
      </w:pPr>
    </w:p>
    <w:p w:rsidR="0016123E" w:rsidRDefault="0016123E" w:rsidP="00C668FC">
      <w:pPr>
        <w:jc w:val="both"/>
        <w:rPr>
          <w:rFonts w:cs="Arial"/>
          <w:szCs w:val="24"/>
        </w:rPr>
      </w:pPr>
    </w:p>
    <w:p w:rsidR="0016123E" w:rsidRDefault="0016123E" w:rsidP="00C668FC">
      <w:pPr>
        <w:jc w:val="both"/>
        <w:rPr>
          <w:rFonts w:cs="Arial"/>
          <w:szCs w:val="24"/>
        </w:rPr>
      </w:pPr>
    </w:p>
    <w:p w:rsidR="0016123E" w:rsidRPr="00445805" w:rsidRDefault="0016123E" w:rsidP="00C668FC">
      <w:pPr>
        <w:jc w:val="both"/>
        <w:rPr>
          <w:rFonts w:cs="Arial"/>
          <w:szCs w:val="24"/>
        </w:rPr>
      </w:pPr>
    </w:p>
    <w:p w:rsidR="00C668FC" w:rsidRPr="00265D2F" w:rsidRDefault="00491FD7" w:rsidP="00265D2F">
      <w:pPr>
        <w:pStyle w:val="Ttulo2"/>
        <w:numPr>
          <w:ilvl w:val="1"/>
          <w:numId w:val="8"/>
        </w:numPr>
        <w:rPr>
          <w:rFonts w:ascii="Arial" w:hAnsi="Arial" w:cs="Arial"/>
          <w:color w:val="auto"/>
          <w:sz w:val="24"/>
          <w:szCs w:val="24"/>
        </w:rPr>
      </w:pPr>
      <w:bookmarkStart w:id="88" w:name="_Toc509758910"/>
      <w:bookmarkStart w:id="89" w:name="_Toc509762099"/>
      <w:bookmarkStart w:id="90" w:name="_Toc509769015"/>
      <w:bookmarkStart w:id="91" w:name="_Toc517614800"/>
      <w:r w:rsidRPr="00265D2F">
        <w:rPr>
          <w:rFonts w:ascii="Arial" w:hAnsi="Arial" w:cs="Arial"/>
          <w:color w:val="auto"/>
          <w:sz w:val="24"/>
          <w:szCs w:val="24"/>
        </w:rPr>
        <w:lastRenderedPageBreak/>
        <w:t>ANÁLISIS Y TABULACIÓN DE LA INFORMACIÓN ENCONTRADA.</w:t>
      </w:r>
      <w:bookmarkEnd w:id="88"/>
      <w:bookmarkEnd w:id="89"/>
      <w:bookmarkEnd w:id="90"/>
      <w:bookmarkEnd w:id="91"/>
      <w:r w:rsidRPr="00265D2F">
        <w:rPr>
          <w:rFonts w:ascii="Arial" w:hAnsi="Arial" w:cs="Arial"/>
          <w:color w:val="auto"/>
          <w:sz w:val="24"/>
          <w:szCs w:val="24"/>
        </w:rPr>
        <w:t xml:space="preserve"> </w:t>
      </w:r>
    </w:p>
    <w:p w:rsidR="003A0A8F" w:rsidRDefault="003A0A8F" w:rsidP="003A0A8F">
      <w:pPr>
        <w:pStyle w:val="Prrafodelista"/>
        <w:ind w:left="1440"/>
        <w:jc w:val="both"/>
        <w:rPr>
          <w:rFonts w:cs="Arial"/>
          <w:szCs w:val="24"/>
        </w:rPr>
      </w:pPr>
    </w:p>
    <w:p w:rsidR="003A0A8F" w:rsidRPr="00445805" w:rsidRDefault="003A0A8F" w:rsidP="003A0A8F">
      <w:pPr>
        <w:pStyle w:val="Prrafodelista"/>
        <w:numPr>
          <w:ilvl w:val="0"/>
          <w:numId w:val="2"/>
        </w:numPr>
        <w:jc w:val="both"/>
        <w:rPr>
          <w:rFonts w:cs="Arial"/>
          <w:b/>
          <w:szCs w:val="24"/>
        </w:rPr>
      </w:pPr>
      <w:r w:rsidRPr="00445805">
        <w:rPr>
          <w:rFonts w:cs="Arial"/>
          <w:b/>
          <w:szCs w:val="24"/>
        </w:rPr>
        <w:t>Información de cómo se maneja el caso</w:t>
      </w:r>
    </w:p>
    <w:p w:rsidR="003A0A8F" w:rsidRPr="00445805" w:rsidRDefault="003A0A8F" w:rsidP="003A0A8F">
      <w:pPr>
        <w:ind w:left="360"/>
        <w:jc w:val="both"/>
        <w:rPr>
          <w:rFonts w:cs="Arial"/>
          <w:szCs w:val="24"/>
        </w:rPr>
      </w:pPr>
      <w:r w:rsidRPr="00445805">
        <w:rPr>
          <w:rFonts w:cs="Arial"/>
          <w:szCs w:val="24"/>
        </w:rPr>
        <w:t>Se lleva manualmente a través de una bitácora.</w:t>
      </w:r>
    </w:p>
    <w:p w:rsidR="003A0A8F" w:rsidRPr="00445805" w:rsidRDefault="003A0A8F" w:rsidP="003A0A8F">
      <w:pPr>
        <w:pStyle w:val="Prrafodelista"/>
        <w:numPr>
          <w:ilvl w:val="0"/>
          <w:numId w:val="2"/>
        </w:numPr>
        <w:jc w:val="both"/>
        <w:rPr>
          <w:rFonts w:cs="Arial"/>
          <w:szCs w:val="24"/>
        </w:rPr>
      </w:pPr>
      <w:r w:rsidRPr="00445805">
        <w:rPr>
          <w:rFonts w:cs="Arial"/>
          <w:szCs w:val="24"/>
        </w:rPr>
        <w:t xml:space="preserve">Entrevista al señor encargado de la seguridad del edificio.  </w:t>
      </w:r>
    </w:p>
    <w:p w:rsidR="003A0A8F" w:rsidRPr="00445805" w:rsidRDefault="003A0A8F" w:rsidP="003A0A8F">
      <w:pPr>
        <w:jc w:val="both"/>
        <w:rPr>
          <w:rFonts w:cs="Arial"/>
          <w:szCs w:val="24"/>
        </w:rPr>
      </w:pPr>
    </w:p>
    <w:p w:rsidR="003A0A8F" w:rsidRPr="00445805" w:rsidRDefault="003A0A8F" w:rsidP="003A0A8F">
      <w:pPr>
        <w:pStyle w:val="Prrafodelista"/>
        <w:numPr>
          <w:ilvl w:val="0"/>
          <w:numId w:val="3"/>
        </w:numPr>
        <w:jc w:val="both"/>
        <w:rPr>
          <w:rFonts w:cs="Arial"/>
          <w:szCs w:val="24"/>
        </w:rPr>
      </w:pPr>
      <w:r w:rsidRPr="00445805">
        <w:rPr>
          <w:rFonts w:cs="Arial"/>
          <w:szCs w:val="24"/>
        </w:rPr>
        <w:t>¿cuál es la problemática en el ingreso de computadores?</w:t>
      </w:r>
    </w:p>
    <w:p w:rsidR="003A0A8F" w:rsidRPr="00445805" w:rsidRDefault="003A0A8F" w:rsidP="003A0A8F">
      <w:pPr>
        <w:jc w:val="both"/>
        <w:rPr>
          <w:rFonts w:cs="Arial"/>
          <w:szCs w:val="24"/>
        </w:rPr>
      </w:pPr>
      <w:r w:rsidRPr="0016123E">
        <w:rPr>
          <w:rFonts w:cs="Arial"/>
          <w:b/>
          <w:szCs w:val="24"/>
        </w:rPr>
        <w:t>SEGURIDAD</w:t>
      </w:r>
      <w:r w:rsidRPr="00445805">
        <w:rPr>
          <w:rFonts w:cs="Arial"/>
          <w:szCs w:val="24"/>
        </w:rPr>
        <w:t>: Es complejo anotar más de 100 portátiles y acordarse del dueño.</w:t>
      </w:r>
    </w:p>
    <w:p w:rsidR="003A0A8F" w:rsidRPr="00445805" w:rsidRDefault="003A0A8F" w:rsidP="003A0A8F">
      <w:pPr>
        <w:pStyle w:val="Prrafodelista"/>
        <w:numPr>
          <w:ilvl w:val="0"/>
          <w:numId w:val="3"/>
        </w:numPr>
        <w:jc w:val="both"/>
        <w:rPr>
          <w:rFonts w:cs="Arial"/>
          <w:szCs w:val="24"/>
        </w:rPr>
      </w:pPr>
      <w:r w:rsidRPr="00445805">
        <w:rPr>
          <w:rFonts w:cs="Arial"/>
          <w:szCs w:val="24"/>
        </w:rPr>
        <w:t>¿en ocasiones anteriores habían intentado solucionar este problema?</w:t>
      </w:r>
    </w:p>
    <w:p w:rsidR="003A0A8F" w:rsidRPr="00445805" w:rsidRDefault="003A0A8F" w:rsidP="003A0A8F">
      <w:pPr>
        <w:jc w:val="both"/>
        <w:rPr>
          <w:rFonts w:cs="Arial"/>
          <w:szCs w:val="24"/>
        </w:rPr>
      </w:pPr>
      <w:r w:rsidRPr="0016123E">
        <w:rPr>
          <w:rFonts w:cs="Arial"/>
          <w:b/>
          <w:szCs w:val="24"/>
        </w:rPr>
        <w:t>SEGURIDAD:</w:t>
      </w:r>
      <w:r w:rsidRPr="00445805">
        <w:rPr>
          <w:rFonts w:cs="Arial"/>
          <w:szCs w:val="24"/>
        </w:rPr>
        <w:t xml:space="preserve"> Hasta ahora se están registrando los primeros avances en esta sede para solucionar el problema.</w:t>
      </w:r>
    </w:p>
    <w:p w:rsidR="003A0A8F" w:rsidRPr="00445805" w:rsidRDefault="003A0A8F" w:rsidP="003A0A8F">
      <w:pPr>
        <w:pStyle w:val="Prrafodelista"/>
        <w:numPr>
          <w:ilvl w:val="0"/>
          <w:numId w:val="3"/>
        </w:numPr>
        <w:jc w:val="both"/>
        <w:rPr>
          <w:rFonts w:cs="Arial"/>
          <w:szCs w:val="24"/>
        </w:rPr>
      </w:pPr>
      <w:r w:rsidRPr="00445805">
        <w:rPr>
          <w:rFonts w:cs="Arial"/>
          <w:szCs w:val="24"/>
        </w:rPr>
        <w:t>¿Cómo se hace el registro de la entrada y salida de los equipos de cómputo?</w:t>
      </w:r>
    </w:p>
    <w:p w:rsidR="003A0A8F" w:rsidRPr="00445805" w:rsidRDefault="003A0A8F" w:rsidP="003A0A8F">
      <w:pPr>
        <w:jc w:val="both"/>
        <w:rPr>
          <w:rFonts w:cs="Arial"/>
          <w:szCs w:val="24"/>
        </w:rPr>
      </w:pPr>
      <w:r w:rsidRPr="0016123E">
        <w:rPr>
          <w:rFonts w:cs="Arial"/>
          <w:b/>
          <w:szCs w:val="24"/>
        </w:rPr>
        <w:t>SEGURIDAD:</w:t>
      </w:r>
      <w:r w:rsidRPr="00445805">
        <w:rPr>
          <w:rFonts w:cs="Arial"/>
          <w:szCs w:val="24"/>
        </w:rPr>
        <w:t xml:space="preserve"> A través de una bitácora de forma manual, se anota la hora y fecha de ingreso junto con el modelo del pc, y el nombre de la persona que lo ingresa. </w:t>
      </w:r>
    </w:p>
    <w:p w:rsidR="003A0A8F" w:rsidRPr="00445805" w:rsidRDefault="003A0A8F" w:rsidP="003A0A8F">
      <w:pPr>
        <w:pStyle w:val="Prrafodelista"/>
        <w:numPr>
          <w:ilvl w:val="0"/>
          <w:numId w:val="3"/>
        </w:numPr>
        <w:jc w:val="both"/>
        <w:rPr>
          <w:rFonts w:cs="Arial"/>
          <w:szCs w:val="24"/>
        </w:rPr>
      </w:pPr>
      <w:r w:rsidRPr="00445805">
        <w:rPr>
          <w:rFonts w:cs="Arial"/>
          <w:szCs w:val="24"/>
        </w:rPr>
        <w:t>¿en qué jornada hay mayor índice de pérdidas de equipos?</w:t>
      </w:r>
    </w:p>
    <w:p w:rsidR="003A0A8F" w:rsidRPr="00445805" w:rsidRDefault="003A0A8F" w:rsidP="003A0A8F">
      <w:pPr>
        <w:jc w:val="both"/>
        <w:rPr>
          <w:rFonts w:cs="Arial"/>
          <w:szCs w:val="24"/>
        </w:rPr>
      </w:pPr>
      <w:r w:rsidRPr="0016123E">
        <w:rPr>
          <w:rFonts w:cs="Arial"/>
          <w:b/>
          <w:szCs w:val="24"/>
        </w:rPr>
        <w:t>SEGURIDAD:</w:t>
      </w:r>
      <w:r w:rsidRPr="00445805">
        <w:rPr>
          <w:rFonts w:cs="Arial"/>
          <w:szCs w:val="24"/>
        </w:rPr>
        <w:t xml:space="preserve"> En la jornada de la mañana, porque existen mayor cantidad de aprendices.</w:t>
      </w:r>
    </w:p>
    <w:p w:rsidR="003A0A8F" w:rsidRPr="00445805" w:rsidRDefault="003A0A8F" w:rsidP="003A0A8F">
      <w:pPr>
        <w:jc w:val="both"/>
        <w:rPr>
          <w:rFonts w:cs="Arial"/>
          <w:szCs w:val="24"/>
        </w:rPr>
      </w:pPr>
    </w:p>
    <w:p w:rsidR="003A0A8F" w:rsidRPr="00445805" w:rsidRDefault="003A0A8F" w:rsidP="003A0A8F">
      <w:pPr>
        <w:pStyle w:val="Prrafodelista"/>
        <w:numPr>
          <w:ilvl w:val="0"/>
          <w:numId w:val="2"/>
        </w:numPr>
        <w:jc w:val="both"/>
        <w:rPr>
          <w:rFonts w:cs="Arial"/>
          <w:szCs w:val="24"/>
        </w:rPr>
      </w:pPr>
      <w:r w:rsidRPr="00445805">
        <w:rPr>
          <w:rFonts w:cs="Arial"/>
          <w:szCs w:val="24"/>
        </w:rPr>
        <w:t>Entrevista a aprendices del CEET.</w:t>
      </w:r>
    </w:p>
    <w:p w:rsidR="003A0A8F" w:rsidRPr="00445805" w:rsidRDefault="003A0A8F" w:rsidP="003A0A8F">
      <w:pPr>
        <w:ind w:left="360"/>
        <w:jc w:val="both"/>
        <w:rPr>
          <w:rFonts w:cs="Arial"/>
          <w:szCs w:val="24"/>
        </w:rPr>
      </w:pPr>
    </w:p>
    <w:p w:rsidR="003A0A8F" w:rsidRPr="00445805" w:rsidRDefault="003A0A8F" w:rsidP="003A0A8F">
      <w:pPr>
        <w:pStyle w:val="Prrafodelista"/>
        <w:numPr>
          <w:ilvl w:val="0"/>
          <w:numId w:val="6"/>
        </w:numPr>
        <w:jc w:val="both"/>
        <w:rPr>
          <w:rFonts w:cs="Arial"/>
          <w:szCs w:val="24"/>
        </w:rPr>
      </w:pPr>
      <w:r w:rsidRPr="00445805">
        <w:rPr>
          <w:rFonts w:cs="Arial"/>
          <w:szCs w:val="24"/>
        </w:rPr>
        <w:t>¿Has tenido problemas al ingresar tu pc (laptop)?</w:t>
      </w:r>
    </w:p>
    <w:p w:rsidR="003A0A8F" w:rsidRPr="00445805" w:rsidRDefault="003A0A8F" w:rsidP="003A0A8F">
      <w:pPr>
        <w:jc w:val="both"/>
        <w:rPr>
          <w:rFonts w:cs="Arial"/>
          <w:szCs w:val="24"/>
        </w:rPr>
      </w:pPr>
      <w:r w:rsidRPr="0016123E">
        <w:rPr>
          <w:rFonts w:cs="Arial"/>
          <w:b/>
          <w:szCs w:val="24"/>
        </w:rPr>
        <w:t>APRENDIZ:</w:t>
      </w:r>
      <w:r w:rsidRPr="00445805">
        <w:rPr>
          <w:rFonts w:cs="Arial"/>
          <w:szCs w:val="24"/>
        </w:rPr>
        <w:t xml:space="preserve"> El único problema es que no es muy confiable este proceso de registro.</w:t>
      </w:r>
    </w:p>
    <w:p w:rsidR="003A0A8F" w:rsidRPr="00445805" w:rsidRDefault="003A0A8F" w:rsidP="003A0A8F">
      <w:pPr>
        <w:pStyle w:val="Prrafodelista"/>
        <w:numPr>
          <w:ilvl w:val="0"/>
          <w:numId w:val="6"/>
        </w:numPr>
        <w:jc w:val="both"/>
        <w:rPr>
          <w:rFonts w:cs="Arial"/>
          <w:szCs w:val="24"/>
        </w:rPr>
      </w:pPr>
      <w:r w:rsidRPr="00445805">
        <w:rPr>
          <w:rFonts w:cs="Arial"/>
          <w:szCs w:val="24"/>
        </w:rPr>
        <w:t>¿Cree que es bueno el sistema implementado hasta el momento?</w:t>
      </w:r>
    </w:p>
    <w:p w:rsidR="003A0A8F" w:rsidRPr="00A91438" w:rsidRDefault="003A0A8F" w:rsidP="003A0A8F">
      <w:pPr>
        <w:jc w:val="both"/>
        <w:rPr>
          <w:rFonts w:cs="Arial"/>
          <w:szCs w:val="24"/>
        </w:rPr>
      </w:pPr>
      <w:r w:rsidRPr="0016123E">
        <w:rPr>
          <w:rFonts w:cs="Arial"/>
          <w:b/>
          <w:szCs w:val="24"/>
        </w:rPr>
        <w:t>APRENDIZ:</w:t>
      </w:r>
      <w:r w:rsidRPr="00445805">
        <w:rPr>
          <w:rFonts w:cs="Arial"/>
          <w:szCs w:val="24"/>
        </w:rPr>
        <w:t xml:space="preserve"> No.</w:t>
      </w:r>
    </w:p>
    <w:p w:rsidR="003A0A8F" w:rsidRDefault="003A0A8F" w:rsidP="003A0A8F">
      <w:pPr>
        <w:pStyle w:val="Prrafodelista"/>
        <w:ind w:left="1440"/>
        <w:rPr>
          <w:rFonts w:cs="Arial"/>
          <w:szCs w:val="24"/>
        </w:rPr>
      </w:pPr>
    </w:p>
    <w:p w:rsidR="003A0A8F" w:rsidRDefault="003A0A8F" w:rsidP="003A0A8F">
      <w:pPr>
        <w:pStyle w:val="Prrafodelista"/>
        <w:ind w:left="1440"/>
        <w:rPr>
          <w:rFonts w:cs="Arial"/>
          <w:szCs w:val="24"/>
        </w:rPr>
      </w:pPr>
    </w:p>
    <w:p w:rsidR="003A0A8F" w:rsidRDefault="003A0A8F" w:rsidP="003A0A8F">
      <w:pPr>
        <w:pStyle w:val="Prrafodelista"/>
        <w:ind w:left="1440"/>
        <w:rPr>
          <w:rFonts w:cs="Arial"/>
          <w:szCs w:val="24"/>
        </w:rPr>
      </w:pPr>
    </w:p>
    <w:p w:rsidR="003A0A8F" w:rsidRDefault="003A0A8F" w:rsidP="003A0A8F">
      <w:pPr>
        <w:pStyle w:val="Prrafodelista"/>
        <w:ind w:left="1440"/>
        <w:rPr>
          <w:rFonts w:cs="Arial"/>
          <w:szCs w:val="24"/>
        </w:rPr>
      </w:pPr>
    </w:p>
    <w:p w:rsidR="003A0A8F" w:rsidRDefault="003A0A8F" w:rsidP="003A0A8F">
      <w:pPr>
        <w:pStyle w:val="Prrafodelista"/>
        <w:ind w:left="1440"/>
        <w:rPr>
          <w:rFonts w:cs="Arial"/>
          <w:szCs w:val="24"/>
        </w:rPr>
      </w:pPr>
    </w:p>
    <w:p w:rsidR="003A0A8F" w:rsidRDefault="003A0A8F" w:rsidP="003A0A8F">
      <w:pPr>
        <w:pStyle w:val="Prrafodelista"/>
        <w:ind w:left="1440"/>
        <w:rPr>
          <w:rFonts w:cs="Arial"/>
          <w:szCs w:val="24"/>
        </w:rPr>
      </w:pPr>
    </w:p>
    <w:p w:rsidR="00573681" w:rsidRPr="000A481A" w:rsidRDefault="00491FD7" w:rsidP="002A4B0B">
      <w:pPr>
        <w:pStyle w:val="Ttulo1"/>
        <w:numPr>
          <w:ilvl w:val="0"/>
          <w:numId w:val="14"/>
        </w:numPr>
      </w:pPr>
      <w:bookmarkStart w:id="92" w:name="_Toc509758911"/>
      <w:bookmarkStart w:id="93" w:name="_Toc509762100"/>
      <w:bookmarkStart w:id="94" w:name="_Toc509769016"/>
      <w:bookmarkStart w:id="95" w:name="_Toc517614801"/>
      <w:r w:rsidRPr="000A481A">
        <w:lastRenderedPageBreak/>
        <w:t>DIAGNÓSTICO DEL SISTEMA ACTUAL.</w:t>
      </w:r>
      <w:bookmarkEnd w:id="92"/>
      <w:bookmarkEnd w:id="93"/>
      <w:bookmarkEnd w:id="94"/>
      <w:bookmarkEnd w:id="95"/>
      <w:r w:rsidRPr="000A481A">
        <w:t xml:space="preserve"> </w:t>
      </w:r>
    </w:p>
    <w:p w:rsidR="00573681" w:rsidRPr="00265D2F" w:rsidRDefault="00573681" w:rsidP="00001F9D">
      <w:pPr>
        <w:pStyle w:val="Ttulo2"/>
        <w:numPr>
          <w:ilvl w:val="1"/>
          <w:numId w:val="14"/>
        </w:numPr>
        <w:rPr>
          <w:rFonts w:ascii="Arial" w:hAnsi="Arial" w:cs="Arial"/>
          <w:color w:val="auto"/>
          <w:sz w:val="24"/>
          <w:szCs w:val="24"/>
        </w:rPr>
      </w:pPr>
      <w:bookmarkStart w:id="96" w:name="_Toc509758912"/>
      <w:bookmarkStart w:id="97" w:name="_Toc509762101"/>
      <w:bookmarkStart w:id="98" w:name="_Toc509769017"/>
      <w:bookmarkStart w:id="99" w:name="_Toc517614802"/>
      <w:r w:rsidRPr="00265D2F">
        <w:rPr>
          <w:rFonts w:ascii="Arial" w:hAnsi="Arial" w:cs="Arial"/>
          <w:color w:val="auto"/>
          <w:sz w:val="24"/>
          <w:szCs w:val="24"/>
        </w:rPr>
        <w:t>GENERALIDADES DEL SISTEMA</w:t>
      </w:r>
      <w:r w:rsidR="000A481A" w:rsidRPr="00265D2F">
        <w:rPr>
          <w:rFonts w:ascii="Arial" w:hAnsi="Arial" w:cs="Arial"/>
          <w:color w:val="auto"/>
          <w:sz w:val="24"/>
          <w:szCs w:val="24"/>
        </w:rPr>
        <w:t>.</w:t>
      </w:r>
      <w:bookmarkEnd w:id="96"/>
      <w:bookmarkEnd w:id="97"/>
      <w:bookmarkEnd w:id="98"/>
      <w:bookmarkEnd w:id="99"/>
    </w:p>
    <w:p w:rsidR="00573681" w:rsidRPr="00573681" w:rsidRDefault="000A481A" w:rsidP="00573681">
      <w:pPr>
        <w:pStyle w:val="NormalWeb"/>
        <w:rPr>
          <w:rFonts w:ascii="Arial" w:hAnsi="Arial" w:cs="Arial"/>
          <w:color w:val="000000"/>
        </w:rPr>
      </w:pPr>
      <w:r>
        <w:rPr>
          <w:rFonts w:ascii="Arial" w:hAnsi="Arial" w:cs="Arial"/>
          <w:color w:val="000000"/>
        </w:rPr>
        <w:t>E</w:t>
      </w:r>
      <w:r w:rsidR="0016123E">
        <w:rPr>
          <w:rFonts w:ascii="Arial" w:hAnsi="Arial" w:cs="Arial"/>
          <w:color w:val="000000"/>
        </w:rPr>
        <w:t>n la</w:t>
      </w:r>
      <w:r>
        <w:rPr>
          <w:rFonts w:ascii="Arial" w:hAnsi="Arial" w:cs="Arial"/>
          <w:color w:val="000000"/>
        </w:rPr>
        <w:t xml:space="preserve"> herramienta bitácora </w:t>
      </w:r>
      <w:r w:rsidR="0016123E">
        <w:rPr>
          <w:rFonts w:ascii="Arial" w:hAnsi="Arial" w:cs="Arial"/>
          <w:color w:val="000000"/>
        </w:rPr>
        <w:t>so</w:t>
      </w:r>
      <w:r>
        <w:rPr>
          <w:rFonts w:ascii="Arial" w:hAnsi="Arial" w:cs="Arial"/>
          <w:color w:val="000000"/>
        </w:rPr>
        <w:t xml:space="preserve">lo </w:t>
      </w:r>
      <w:r w:rsidR="0016123E">
        <w:rPr>
          <w:rFonts w:ascii="Arial" w:hAnsi="Arial" w:cs="Arial"/>
          <w:color w:val="000000"/>
        </w:rPr>
        <w:t xml:space="preserve">se </w:t>
      </w:r>
      <w:r>
        <w:rPr>
          <w:rFonts w:ascii="Arial" w:hAnsi="Arial" w:cs="Arial"/>
          <w:color w:val="000000"/>
        </w:rPr>
        <w:t>registra la entrada de los computadores más no la salida.</w:t>
      </w:r>
    </w:p>
    <w:p w:rsidR="00573681" w:rsidRPr="00001F9D" w:rsidRDefault="00573681" w:rsidP="00001F9D">
      <w:pPr>
        <w:pStyle w:val="Ttulo2"/>
        <w:numPr>
          <w:ilvl w:val="1"/>
          <w:numId w:val="14"/>
        </w:numPr>
        <w:rPr>
          <w:rFonts w:ascii="Arial" w:hAnsi="Arial" w:cs="Arial"/>
          <w:color w:val="auto"/>
          <w:sz w:val="24"/>
          <w:szCs w:val="24"/>
        </w:rPr>
      </w:pPr>
      <w:bookmarkStart w:id="100" w:name="_Toc509758913"/>
      <w:bookmarkStart w:id="101" w:name="_Toc509762102"/>
      <w:bookmarkStart w:id="102" w:name="_Toc509769018"/>
      <w:bookmarkStart w:id="103" w:name="_Toc517614803"/>
      <w:r w:rsidRPr="00001F9D">
        <w:rPr>
          <w:rFonts w:ascii="Arial" w:hAnsi="Arial" w:cs="Arial"/>
          <w:color w:val="auto"/>
          <w:sz w:val="24"/>
          <w:szCs w:val="24"/>
        </w:rPr>
        <w:t>PROCEDIMIENTOS DEL SISTEMA</w:t>
      </w:r>
      <w:r w:rsidR="000A481A" w:rsidRPr="00001F9D">
        <w:rPr>
          <w:rFonts w:ascii="Arial" w:hAnsi="Arial" w:cs="Arial"/>
          <w:color w:val="auto"/>
          <w:sz w:val="24"/>
          <w:szCs w:val="24"/>
        </w:rPr>
        <w:t>.</w:t>
      </w:r>
      <w:bookmarkEnd w:id="100"/>
      <w:bookmarkEnd w:id="101"/>
      <w:bookmarkEnd w:id="102"/>
      <w:bookmarkEnd w:id="103"/>
    </w:p>
    <w:p w:rsidR="000A481A" w:rsidRDefault="000A481A" w:rsidP="000A481A">
      <w:pPr>
        <w:pStyle w:val="NormalWeb"/>
        <w:rPr>
          <w:rFonts w:ascii="Arial" w:hAnsi="Arial" w:cs="Arial"/>
          <w:color w:val="000000"/>
        </w:rPr>
      </w:pPr>
      <w:r>
        <w:rPr>
          <w:rFonts w:ascii="Arial" w:hAnsi="Arial" w:cs="Arial"/>
          <w:color w:val="000000"/>
        </w:rPr>
        <w:t xml:space="preserve">Al momento de ingresar un computador se deben llenar una serie de datos como son: fecha y hora, marca del equipo a ingresar, elementos adicionales, nombre del aprendiz o instructor, </w:t>
      </w:r>
      <w:r w:rsidR="005C381E">
        <w:rPr>
          <w:rFonts w:ascii="Arial" w:hAnsi="Arial" w:cs="Arial"/>
          <w:color w:val="000000"/>
        </w:rPr>
        <w:t>número</w:t>
      </w:r>
      <w:r>
        <w:rPr>
          <w:rFonts w:ascii="Arial" w:hAnsi="Arial" w:cs="Arial"/>
          <w:color w:val="000000"/>
        </w:rPr>
        <w:t xml:space="preserve"> de cédula, </w:t>
      </w:r>
      <w:r w:rsidR="005C381E">
        <w:rPr>
          <w:rFonts w:ascii="Arial" w:hAnsi="Arial" w:cs="Arial"/>
          <w:color w:val="000000"/>
        </w:rPr>
        <w:t>número</w:t>
      </w:r>
      <w:r>
        <w:rPr>
          <w:rFonts w:ascii="Arial" w:hAnsi="Arial" w:cs="Arial"/>
          <w:color w:val="000000"/>
        </w:rPr>
        <w:t xml:space="preserve"> de ficha y firma. </w:t>
      </w:r>
    </w:p>
    <w:p w:rsidR="006D1948" w:rsidRPr="00001F9D" w:rsidRDefault="00573681" w:rsidP="00001F9D">
      <w:pPr>
        <w:pStyle w:val="Ttulo2"/>
        <w:numPr>
          <w:ilvl w:val="1"/>
          <w:numId w:val="14"/>
        </w:numPr>
        <w:rPr>
          <w:rFonts w:ascii="Arial" w:hAnsi="Arial" w:cs="Arial"/>
          <w:color w:val="auto"/>
          <w:sz w:val="24"/>
          <w:szCs w:val="24"/>
        </w:rPr>
      </w:pPr>
      <w:bookmarkStart w:id="104" w:name="_Toc509758914"/>
      <w:bookmarkStart w:id="105" w:name="_Toc509762103"/>
      <w:bookmarkStart w:id="106" w:name="_Toc509769019"/>
      <w:bookmarkStart w:id="107" w:name="_Toc517614804"/>
      <w:r w:rsidRPr="00001F9D">
        <w:rPr>
          <w:rFonts w:ascii="Arial" w:hAnsi="Arial" w:cs="Arial"/>
          <w:color w:val="auto"/>
          <w:sz w:val="24"/>
          <w:szCs w:val="24"/>
        </w:rPr>
        <w:t>DIAGRAMAS DE FLUJO DE DATOS DEL SISTEMA</w:t>
      </w:r>
      <w:bookmarkEnd w:id="104"/>
      <w:bookmarkEnd w:id="105"/>
      <w:bookmarkEnd w:id="106"/>
      <w:bookmarkEnd w:id="107"/>
    </w:p>
    <w:p w:rsidR="00573681" w:rsidRDefault="006D1948" w:rsidP="006D1948">
      <w:pPr>
        <w:pStyle w:val="NormalWeb"/>
        <w:ind w:left="1440"/>
        <w:rPr>
          <w:rFonts w:ascii="Arial" w:hAnsi="Arial" w:cs="Arial"/>
          <w:color w:val="000000"/>
        </w:rPr>
      </w:pPr>
      <w:r>
        <w:rPr>
          <w:rFonts w:ascii="Arial" w:hAnsi="Arial" w:cs="Arial"/>
          <w:noProof/>
          <w:color w:val="000000"/>
          <w:lang w:val="es-ES" w:eastAsia="es-ES"/>
        </w:rPr>
        <w:drawing>
          <wp:inline distT="0" distB="0" distL="0" distR="0" wp14:anchorId="4F0F289B" wp14:editId="1395951B">
            <wp:extent cx="3590925" cy="1882775"/>
            <wp:effectExtent l="0" t="0" r="9525" b="317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1.jpg"/>
                    <pic:cNvPicPr/>
                  </pic:nvPicPr>
                  <pic:blipFill>
                    <a:blip r:embed="rId11">
                      <a:extLst>
                        <a:ext uri="{28A0092B-C50C-407E-A947-70E740481C1C}">
                          <a14:useLocalDpi xmlns:a14="http://schemas.microsoft.com/office/drawing/2010/main" val="0"/>
                        </a:ext>
                      </a:extLst>
                    </a:blip>
                    <a:stretch>
                      <a:fillRect/>
                    </a:stretch>
                  </pic:blipFill>
                  <pic:spPr>
                    <a:xfrm>
                      <a:off x="0" y="0"/>
                      <a:ext cx="3590925" cy="1882775"/>
                    </a:xfrm>
                    <a:prstGeom prst="rect">
                      <a:avLst/>
                    </a:prstGeom>
                  </pic:spPr>
                </pic:pic>
              </a:graphicData>
            </a:graphic>
          </wp:inline>
        </w:drawing>
      </w:r>
    </w:p>
    <w:p w:rsidR="000A481A" w:rsidRPr="00D3770D" w:rsidRDefault="000A481A" w:rsidP="000A481A">
      <w:pPr>
        <w:pStyle w:val="NormalWeb"/>
        <w:rPr>
          <w:rFonts w:ascii="Arial" w:hAnsi="Arial" w:cs="Arial"/>
          <w:color w:val="000000"/>
        </w:rPr>
      </w:pPr>
    </w:p>
    <w:p w:rsidR="00573681" w:rsidRPr="00001F9D" w:rsidRDefault="00573681" w:rsidP="00001F9D">
      <w:pPr>
        <w:pStyle w:val="Ttulo2"/>
        <w:numPr>
          <w:ilvl w:val="1"/>
          <w:numId w:val="14"/>
        </w:numPr>
        <w:rPr>
          <w:rFonts w:ascii="Arial" w:hAnsi="Arial" w:cs="Arial"/>
          <w:color w:val="auto"/>
          <w:sz w:val="24"/>
          <w:szCs w:val="24"/>
        </w:rPr>
      </w:pPr>
      <w:bookmarkStart w:id="108" w:name="_Toc509758915"/>
      <w:bookmarkStart w:id="109" w:name="_Toc509762104"/>
      <w:bookmarkStart w:id="110" w:name="_Toc509769020"/>
      <w:bookmarkStart w:id="111" w:name="_Toc517614805"/>
      <w:r w:rsidRPr="00001F9D">
        <w:rPr>
          <w:rFonts w:ascii="Arial" w:hAnsi="Arial" w:cs="Arial"/>
          <w:color w:val="auto"/>
          <w:sz w:val="24"/>
          <w:szCs w:val="24"/>
        </w:rPr>
        <w:t>DOCUMENTACIÓN Y DESCRIPCIÓN DE LOS DFD</w:t>
      </w:r>
      <w:bookmarkEnd w:id="108"/>
      <w:bookmarkEnd w:id="109"/>
      <w:bookmarkEnd w:id="110"/>
      <w:bookmarkEnd w:id="111"/>
    </w:p>
    <w:p w:rsidR="002A4B0B" w:rsidRPr="002A4B0B" w:rsidRDefault="002A4B0B" w:rsidP="002A4B0B">
      <w:pPr>
        <w:ind w:left="720"/>
        <w:rPr>
          <w:lang w:val="es-CO"/>
        </w:rPr>
      </w:pPr>
    </w:p>
    <w:p w:rsidR="008C6A13" w:rsidRDefault="0016123E" w:rsidP="008C6A13">
      <w:pPr>
        <w:rPr>
          <w:rFonts w:cs="Arial"/>
          <w:color w:val="000000"/>
        </w:rPr>
      </w:pPr>
      <w:r>
        <w:rPr>
          <w:rFonts w:cs="Arial"/>
          <w:color w:val="000000"/>
        </w:rPr>
        <w:t xml:space="preserve">* </w:t>
      </w:r>
      <w:r w:rsidR="008C6A13">
        <w:rPr>
          <w:rFonts w:cs="Arial"/>
          <w:color w:val="000000"/>
        </w:rPr>
        <w:t>Registro en bitácora</w:t>
      </w:r>
    </w:p>
    <w:p w:rsidR="008C6A13" w:rsidRDefault="0016123E" w:rsidP="008C6A13">
      <w:pPr>
        <w:rPr>
          <w:rFonts w:cs="Arial"/>
          <w:color w:val="000000"/>
        </w:rPr>
      </w:pPr>
      <w:r>
        <w:rPr>
          <w:rFonts w:cs="Arial"/>
          <w:color w:val="000000"/>
        </w:rPr>
        <w:t xml:space="preserve">* </w:t>
      </w:r>
      <w:r w:rsidR="008C6A13">
        <w:rPr>
          <w:rFonts w:cs="Arial"/>
          <w:color w:val="000000"/>
        </w:rPr>
        <w:t>Revisión de maletas</w:t>
      </w:r>
    </w:p>
    <w:p w:rsidR="008C6A13" w:rsidRPr="008C6A13" w:rsidRDefault="0016123E" w:rsidP="008C6A13">
      <w:pPr>
        <w:rPr>
          <w:rFonts w:cs="Arial"/>
          <w:color w:val="000000"/>
        </w:rPr>
      </w:pPr>
      <w:r>
        <w:rPr>
          <w:rFonts w:cs="Arial"/>
          <w:color w:val="000000"/>
        </w:rPr>
        <w:t xml:space="preserve">* </w:t>
      </w:r>
      <w:r w:rsidR="008C6A13">
        <w:rPr>
          <w:rFonts w:cs="Arial"/>
          <w:color w:val="000000"/>
        </w:rPr>
        <w:t>Ingreso al edificio.</w:t>
      </w:r>
    </w:p>
    <w:p w:rsidR="008C6A13" w:rsidRPr="00573681" w:rsidRDefault="008C6A13" w:rsidP="008C6A13">
      <w:pPr>
        <w:pStyle w:val="NormalWeb"/>
        <w:ind w:left="525"/>
        <w:rPr>
          <w:rFonts w:ascii="Arial" w:hAnsi="Arial" w:cs="Arial"/>
          <w:color w:val="000000"/>
        </w:rPr>
      </w:pPr>
    </w:p>
    <w:p w:rsidR="00573681" w:rsidRPr="00D3770D" w:rsidRDefault="00573681" w:rsidP="00D3770D">
      <w:pPr>
        <w:pStyle w:val="Ttulo2"/>
        <w:numPr>
          <w:ilvl w:val="1"/>
          <w:numId w:val="14"/>
        </w:numPr>
        <w:rPr>
          <w:rFonts w:ascii="Arial" w:hAnsi="Arial" w:cs="Arial"/>
          <w:color w:val="auto"/>
          <w:sz w:val="24"/>
          <w:szCs w:val="24"/>
        </w:rPr>
      </w:pPr>
      <w:bookmarkStart w:id="112" w:name="_Toc509758916"/>
      <w:bookmarkStart w:id="113" w:name="_Toc509762105"/>
      <w:bookmarkStart w:id="114" w:name="_Toc509769021"/>
      <w:bookmarkStart w:id="115" w:name="_Toc517614806"/>
      <w:r w:rsidRPr="00D3770D">
        <w:rPr>
          <w:rFonts w:ascii="Arial" w:hAnsi="Arial" w:cs="Arial"/>
          <w:color w:val="auto"/>
          <w:sz w:val="24"/>
          <w:szCs w:val="24"/>
        </w:rPr>
        <w:t>ANÁLISIS DE LOS RESULTADOS</w:t>
      </w:r>
      <w:bookmarkEnd w:id="112"/>
      <w:bookmarkEnd w:id="113"/>
      <w:bookmarkEnd w:id="114"/>
      <w:bookmarkEnd w:id="115"/>
    </w:p>
    <w:p w:rsidR="008C6A13" w:rsidRPr="00D3770D" w:rsidRDefault="008C6A13" w:rsidP="008C6A13">
      <w:pPr>
        <w:pStyle w:val="NormalWeb"/>
        <w:rPr>
          <w:rFonts w:ascii="Arial" w:hAnsi="Arial" w:cs="Arial"/>
          <w:color w:val="000000"/>
        </w:rPr>
      </w:pPr>
      <w:r>
        <w:rPr>
          <w:rFonts w:ascii="Arial" w:hAnsi="Arial" w:cs="Arial"/>
          <w:color w:val="000000"/>
        </w:rPr>
        <w:t xml:space="preserve">Se </w:t>
      </w:r>
      <w:r w:rsidR="0016123E">
        <w:rPr>
          <w:rFonts w:ascii="Arial" w:hAnsi="Arial" w:cs="Arial"/>
          <w:color w:val="000000"/>
        </w:rPr>
        <w:t>hace necesario desarrollar</w:t>
      </w:r>
      <w:r>
        <w:rPr>
          <w:rFonts w:ascii="Arial" w:hAnsi="Arial" w:cs="Arial"/>
          <w:color w:val="000000"/>
        </w:rPr>
        <w:t xml:space="preserve"> un sistema óptimo para re</w:t>
      </w:r>
      <w:r w:rsidR="0016123E">
        <w:rPr>
          <w:rFonts w:ascii="Arial" w:hAnsi="Arial" w:cs="Arial"/>
          <w:color w:val="000000"/>
        </w:rPr>
        <w:t xml:space="preserve">gistrar tanto el ingreso como la salida de elementos tecnológicos. </w:t>
      </w:r>
    </w:p>
    <w:p w:rsidR="00573681" w:rsidRPr="00001F9D" w:rsidRDefault="00573681" w:rsidP="00001F9D">
      <w:pPr>
        <w:pStyle w:val="Ttulo2"/>
        <w:numPr>
          <w:ilvl w:val="1"/>
          <w:numId w:val="14"/>
        </w:numPr>
        <w:rPr>
          <w:rFonts w:ascii="Arial" w:hAnsi="Arial" w:cs="Arial"/>
          <w:color w:val="auto"/>
          <w:sz w:val="24"/>
          <w:szCs w:val="24"/>
        </w:rPr>
      </w:pPr>
      <w:bookmarkStart w:id="116" w:name="_Toc509762106"/>
      <w:bookmarkStart w:id="117" w:name="_Toc509769022"/>
      <w:bookmarkStart w:id="118" w:name="_Toc517614807"/>
      <w:r w:rsidRPr="00001F9D">
        <w:rPr>
          <w:rFonts w:ascii="Arial" w:hAnsi="Arial" w:cs="Arial"/>
          <w:color w:val="auto"/>
          <w:sz w:val="24"/>
          <w:szCs w:val="24"/>
        </w:rPr>
        <w:lastRenderedPageBreak/>
        <w:t xml:space="preserve">ALTERNATIVAS </w:t>
      </w:r>
      <w:bookmarkStart w:id="119" w:name="_Toc509758917"/>
      <w:r w:rsidRPr="00001F9D">
        <w:rPr>
          <w:rFonts w:ascii="Arial" w:hAnsi="Arial" w:cs="Arial"/>
          <w:color w:val="auto"/>
          <w:sz w:val="24"/>
          <w:szCs w:val="24"/>
        </w:rPr>
        <w:t>DE SOLUCIÓN</w:t>
      </w:r>
      <w:r w:rsidR="008C6A13" w:rsidRPr="00001F9D">
        <w:rPr>
          <w:rFonts w:ascii="Arial" w:hAnsi="Arial" w:cs="Arial"/>
          <w:color w:val="auto"/>
          <w:sz w:val="24"/>
          <w:szCs w:val="24"/>
        </w:rPr>
        <w:t>.</w:t>
      </w:r>
      <w:bookmarkEnd w:id="116"/>
      <w:bookmarkEnd w:id="117"/>
      <w:bookmarkEnd w:id="118"/>
      <w:bookmarkEnd w:id="119"/>
    </w:p>
    <w:p w:rsidR="008C6A13" w:rsidRPr="00573681" w:rsidRDefault="008C6A13" w:rsidP="008C6A13">
      <w:pPr>
        <w:pStyle w:val="NormalWeb"/>
        <w:rPr>
          <w:rFonts w:ascii="Arial" w:hAnsi="Arial" w:cs="Arial"/>
          <w:color w:val="000000"/>
        </w:rPr>
      </w:pPr>
      <w:r>
        <w:rPr>
          <w:rFonts w:ascii="Arial" w:hAnsi="Arial" w:cs="Arial"/>
          <w:color w:val="000000"/>
        </w:rPr>
        <w:t xml:space="preserve">Podemos implementar un sistema automatizado en el cual se haga el registro oportuno </w:t>
      </w:r>
      <w:r w:rsidR="0016123E">
        <w:rPr>
          <w:rFonts w:ascii="Arial" w:hAnsi="Arial" w:cs="Arial"/>
          <w:color w:val="000000"/>
        </w:rPr>
        <w:t xml:space="preserve">y de rápida ejecución </w:t>
      </w:r>
      <w:r>
        <w:rPr>
          <w:rFonts w:ascii="Arial" w:hAnsi="Arial" w:cs="Arial"/>
          <w:color w:val="000000"/>
        </w:rPr>
        <w:t>de los computadores que se van a ingresar al Sena.</w:t>
      </w:r>
    </w:p>
    <w:p w:rsidR="00C668FC" w:rsidRPr="002A4B0B" w:rsidRDefault="00C668FC" w:rsidP="0066128C">
      <w:pPr>
        <w:pStyle w:val="Ttulo1"/>
        <w:numPr>
          <w:ilvl w:val="0"/>
          <w:numId w:val="14"/>
        </w:numPr>
      </w:pPr>
      <w:bookmarkStart w:id="120" w:name="_Toc506420104"/>
      <w:bookmarkStart w:id="121" w:name="_Toc506481855"/>
      <w:bookmarkStart w:id="122" w:name="_Toc509758918"/>
      <w:bookmarkStart w:id="123" w:name="_Toc509762107"/>
      <w:bookmarkStart w:id="124" w:name="_Toc509769023"/>
      <w:bookmarkStart w:id="125" w:name="_Toc517614808"/>
      <w:r w:rsidRPr="002A4B0B">
        <w:t>DESCRIPCIÓN ACTIVIDADES</w:t>
      </w:r>
      <w:bookmarkEnd w:id="120"/>
      <w:bookmarkEnd w:id="121"/>
      <w:bookmarkEnd w:id="122"/>
      <w:bookmarkEnd w:id="123"/>
      <w:bookmarkEnd w:id="124"/>
      <w:bookmarkEnd w:id="125"/>
    </w:p>
    <w:p w:rsidR="00C668FC" w:rsidRPr="00445805" w:rsidRDefault="00C668FC" w:rsidP="00C668FC">
      <w:pPr>
        <w:jc w:val="center"/>
        <w:rPr>
          <w:rFonts w:cs="Arial"/>
          <w:szCs w:val="24"/>
        </w:rPr>
      </w:pPr>
    </w:p>
    <w:p w:rsidR="00C668FC" w:rsidRPr="00445805" w:rsidRDefault="0016123E" w:rsidP="00C668FC">
      <w:pPr>
        <w:jc w:val="both"/>
        <w:rPr>
          <w:rFonts w:cs="Arial"/>
          <w:szCs w:val="24"/>
        </w:rPr>
      </w:pPr>
      <w:r>
        <w:rPr>
          <w:rFonts w:cs="Arial"/>
          <w:szCs w:val="24"/>
        </w:rPr>
        <w:t>1.</w:t>
      </w:r>
      <w:r w:rsidR="00C668FC" w:rsidRPr="00445805">
        <w:rPr>
          <w:rFonts w:cs="Arial"/>
          <w:szCs w:val="24"/>
        </w:rPr>
        <w:t xml:space="preserve"> </w:t>
      </w:r>
      <w:r>
        <w:rPr>
          <w:rFonts w:cs="Arial"/>
          <w:szCs w:val="24"/>
        </w:rPr>
        <w:t>C</w:t>
      </w:r>
      <w:r w:rsidR="00C668FC" w:rsidRPr="00445805">
        <w:rPr>
          <w:rFonts w:cs="Arial"/>
          <w:szCs w:val="24"/>
        </w:rPr>
        <w:t>reación de la plataforma de registro en la cual se creara la base de datos y así determinar la cantidad de posibles equipos a darle seguimiento.</w:t>
      </w:r>
    </w:p>
    <w:p w:rsidR="00C668FC" w:rsidRPr="00445805" w:rsidRDefault="0016123E" w:rsidP="00C668FC">
      <w:pPr>
        <w:jc w:val="both"/>
        <w:rPr>
          <w:rFonts w:cs="Arial"/>
          <w:szCs w:val="24"/>
        </w:rPr>
      </w:pPr>
      <w:r>
        <w:rPr>
          <w:rFonts w:cs="Arial"/>
          <w:szCs w:val="24"/>
        </w:rPr>
        <w:t>2.</w:t>
      </w:r>
      <w:r w:rsidR="00C668FC" w:rsidRPr="00445805">
        <w:rPr>
          <w:rFonts w:cs="Arial"/>
          <w:szCs w:val="24"/>
        </w:rPr>
        <w:t xml:space="preserve"> </w:t>
      </w:r>
      <w:r>
        <w:rPr>
          <w:rFonts w:cs="Arial"/>
          <w:szCs w:val="24"/>
        </w:rPr>
        <w:t>Implementar lector de código de</w:t>
      </w:r>
      <w:r w:rsidR="00C668FC" w:rsidRPr="00445805">
        <w:rPr>
          <w:rFonts w:cs="Arial"/>
          <w:szCs w:val="24"/>
        </w:rPr>
        <w:t xml:space="preserve"> barras </w:t>
      </w:r>
      <w:r>
        <w:rPr>
          <w:rFonts w:cs="Arial"/>
          <w:szCs w:val="24"/>
        </w:rPr>
        <w:t>para verificar que está registrado el usuario</w:t>
      </w:r>
      <w:r w:rsidR="00C668FC" w:rsidRPr="00445805">
        <w:rPr>
          <w:rFonts w:cs="Arial"/>
          <w:szCs w:val="24"/>
        </w:rPr>
        <w:t>.</w:t>
      </w:r>
    </w:p>
    <w:p w:rsidR="00C668FC" w:rsidRPr="00445805" w:rsidRDefault="0016123E" w:rsidP="00C668FC">
      <w:pPr>
        <w:jc w:val="both"/>
        <w:rPr>
          <w:rFonts w:cs="Arial"/>
          <w:szCs w:val="24"/>
        </w:rPr>
      </w:pPr>
      <w:r>
        <w:rPr>
          <w:rFonts w:cs="Arial"/>
          <w:szCs w:val="24"/>
        </w:rPr>
        <w:t>3.</w:t>
      </w:r>
      <w:r w:rsidR="00C668FC" w:rsidRPr="00445805">
        <w:rPr>
          <w:rFonts w:cs="Arial"/>
          <w:szCs w:val="24"/>
        </w:rPr>
        <w:t xml:space="preserve"> </w:t>
      </w:r>
      <w:r>
        <w:rPr>
          <w:rFonts w:cs="Arial"/>
          <w:szCs w:val="24"/>
        </w:rPr>
        <w:t xml:space="preserve">En caso de pérdida se aconseja que los usuarios descarguen un aplicativo que es gratis para poder hacer </w:t>
      </w:r>
      <w:r w:rsidR="00C668FC" w:rsidRPr="00445805">
        <w:rPr>
          <w:rFonts w:cs="Arial"/>
          <w:szCs w:val="24"/>
        </w:rPr>
        <w:t>el debido seguimiento al equipo extraviado o robado para lograr su ubicación y poder recuperarlo.</w:t>
      </w:r>
    </w:p>
    <w:p w:rsidR="00C668FC" w:rsidRPr="0066128C" w:rsidRDefault="00C668FC" w:rsidP="0066128C">
      <w:pPr>
        <w:pStyle w:val="Ttulo1"/>
        <w:numPr>
          <w:ilvl w:val="0"/>
          <w:numId w:val="14"/>
        </w:numPr>
      </w:pPr>
      <w:bookmarkStart w:id="126" w:name="_Toc506420105"/>
      <w:bookmarkStart w:id="127" w:name="_Toc506481856"/>
      <w:bookmarkStart w:id="128" w:name="_Toc509758919"/>
      <w:bookmarkStart w:id="129" w:name="_Toc509762108"/>
      <w:bookmarkStart w:id="130" w:name="_Toc509769024"/>
      <w:bookmarkStart w:id="131" w:name="_Toc517614809"/>
      <w:r w:rsidRPr="0066128C">
        <w:t>PRESUPUESTO</w:t>
      </w:r>
      <w:bookmarkEnd w:id="126"/>
      <w:bookmarkEnd w:id="127"/>
      <w:bookmarkEnd w:id="128"/>
      <w:bookmarkEnd w:id="129"/>
      <w:bookmarkEnd w:id="130"/>
      <w:bookmarkEnd w:id="131"/>
    </w:p>
    <w:p w:rsidR="00C668FC" w:rsidRPr="00445805" w:rsidRDefault="00C668FC" w:rsidP="00C668FC">
      <w:pPr>
        <w:rPr>
          <w:rFonts w:cs="Arial"/>
          <w:szCs w:val="24"/>
        </w:rPr>
      </w:pPr>
    </w:p>
    <w:p w:rsidR="00C668FC" w:rsidRPr="00445805" w:rsidRDefault="00C668FC" w:rsidP="00C668FC">
      <w:pPr>
        <w:jc w:val="both"/>
        <w:rPr>
          <w:rFonts w:cs="Arial"/>
          <w:szCs w:val="24"/>
        </w:rPr>
      </w:pPr>
      <w:r w:rsidRPr="00445805">
        <w:rPr>
          <w:rFonts w:cs="Arial"/>
          <w:szCs w:val="24"/>
        </w:rPr>
        <w:t>Un escatimado de estos costos serían los siguientes aunque variaran conforme se vaya logrando una mejor ejecución y evaluación de costos.</w:t>
      </w:r>
    </w:p>
    <w:p w:rsidR="00C668FC" w:rsidRPr="00EF0E04" w:rsidRDefault="00C668FC" w:rsidP="00EF0E04">
      <w:pPr>
        <w:pStyle w:val="Prrafodelista"/>
        <w:numPr>
          <w:ilvl w:val="0"/>
          <w:numId w:val="29"/>
        </w:numPr>
        <w:rPr>
          <w:rFonts w:cs="Arial"/>
          <w:szCs w:val="24"/>
        </w:rPr>
      </w:pPr>
      <w:r w:rsidRPr="00EF0E04">
        <w:rPr>
          <w:rFonts w:cs="Arial"/>
          <w:szCs w:val="24"/>
        </w:rPr>
        <w:t>Equipo de cómputo                             1.500.000</w:t>
      </w:r>
    </w:p>
    <w:p w:rsidR="00C668FC" w:rsidRDefault="00C668FC" w:rsidP="00EF0E04">
      <w:pPr>
        <w:pStyle w:val="Prrafodelista"/>
        <w:numPr>
          <w:ilvl w:val="0"/>
          <w:numId w:val="30"/>
        </w:numPr>
        <w:rPr>
          <w:rFonts w:cs="Arial"/>
          <w:szCs w:val="24"/>
        </w:rPr>
      </w:pPr>
      <w:r w:rsidRPr="00EF0E04">
        <w:rPr>
          <w:rFonts w:cs="Arial"/>
          <w:szCs w:val="24"/>
        </w:rPr>
        <w:t>Maquina códigos de barras y lector    1.200.000</w:t>
      </w:r>
    </w:p>
    <w:p w:rsidR="00EF0E04" w:rsidRDefault="00EF0E04" w:rsidP="00EF0E04">
      <w:pPr>
        <w:pStyle w:val="Prrafodelista"/>
        <w:numPr>
          <w:ilvl w:val="0"/>
          <w:numId w:val="30"/>
        </w:numPr>
        <w:rPr>
          <w:rFonts w:cs="Arial"/>
          <w:szCs w:val="24"/>
        </w:rPr>
      </w:pPr>
      <w:r>
        <w:rPr>
          <w:rFonts w:cs="Arial"/>
          <w:szCs w:val="24"/>
        </w:rPr>
        <w:t>Subir página a</w:t>
      </w:r>
      <w:r w:rsidR="009474AB">
        <w:rPr>
          <w:rFonts w:cs="Arial"/>
          <w:szCs w:val="24"/>
        </w:rPr>
        <w:t xml:space="preserve"> la Web                         </w:t>
      </w:r>
      <w:r>
        <w:rPr>
          <w:rFonts w:cs="Arial"/>
          <w:szCs w:val="24"/>
        </w:rPr>
        <w:t>350.000 – 800.000</w:t>
      </w:r>
    </w:p>
    <w:p w:rsidR="009474AB" w:rsidRPr="00EF0E04" w:rsidRDefault="009474AB" w:rsidP="00EF0E04">
      <w:pPr>
        <w:pStyle w:val="Prrafodelista"/>
        <w:numPr>
          <w:ilvl w:val="0"/>
          <w:numId w:val="30"/>
        </w:numPr>
        <w:rPr>
          <w:rFonts w:cs="Arial"/>
          <w:szCs w:val="24"/>
        </w:rPr>
      </w:pPr>
      <w:r>
        <w:rPr>
          <w:rFonts w:cs="Arial"/>
          <w:szCs w:val="24"/>
        </w:rPr>
        <w:t xml:space="preserve">Disco duro con capacidad de 1Tb       195.000 </w:t>
      </w:r>
    </w:p>
    <w:p w:rsidR="00C668FC" w:rsidRDefault="00C668FC" w:rsidP="00C668FC">
      <w:pPr>
        <w:rPr>
          <w:rFonts w:cs="Arial"/>
          <w:szCs w:val="24"/>
        </w:rPr>
      </w:pPr>
    </w:p>
    <w:p w:rsidR="00FA6F26" w:rsidRDefault="00FA6F26" w:rsidP="00C668FC">
      <w:pPr>
        <w:rPr>
          <w:rFonts w:cs="Arial"/>
          <w:szCs w:val="24"/>
        </w:rPr>
      </w:pPr>
    </w:p>
    <w:p w:rsidR="00FA6F26" w:rsidRDefault="00FA6F26" w:rsidP="00C668FC">
      <w:pPr>
        <w:rPr>
          <w:rFonts w:cs="Arial"/>
          <w:szCs w:val="24"/>
        </w:rPr>
      </w:pPr>
    </w:p>
    <w:p w:rsidR="00FA6F26" w:rsidRDefault="00FA6F26" w:rsidP="00C668FC">
      <w:pPr>
        <w:rPr>
          <w:rFonts w:cs="Arial"/>
          <w:szCs w:val="24"/>
        </w:rPr>
      </w:pPr>
    </w:p>
    <w:p w:rsidR="00FA6F26" w:rsidRDefault="00FA6F26" w:rsidP="00C668FC">
      <w:pPr>
        <w:rPr>
          <w:rFonts w:cs="Arial"/>
          <w:szCs w:val="24"/>
        </w:rPr>
      </w:pPr>
    </w:p>
    <w:p w:rsidR="00FA6F26" w:rsidRDefault="00FA6F26" w:rsidP="00C668FC">
      <w:pPr>
        <w:rPr>
          <w:rFonts w:cs="Arial"/>
          <w:szCs w:val="24"/>
        </w:rPr>
      </w:pPr>
    </w:p>
    <w:p w:rsidR="00FA6F26" w:rsidRDefault="00FA6F26" w:rsidP="00C668FC">
      <w:pPr>
        <w:rPr>
          <w:rFonts w:cs="Arial"/>
          <w:szCs w:val="24"/>
        </w:rPr>
      </w:pPr>
    </w:p>
    <w:p w:rsidR="00001F9D" w:rsidRDefault="00001F9D" w:rsidP="00001F9D"/>
    <w:p w:rsidR="00001F9D" w:rsidRPr="00001F9D" w:rsidRDefault="00001F9D" w:rsidP="00001F9D"/>
    <w:p w:rsidR="00526D08" w:rsidRPr="00EE6EE4" w:rsidRDefault="00671188" w:rsidP="00671188">
      <w:pPr>
        <w:pStyle w:val="Ttulo2"/>
        <w:numPr>
          <w:ilvl w:val="0"/>
          <w:numId w:val="14"/>
        </w:numPr>
        <w:rPr>
          <w:rFonts w:ascii="Arial" w:hAnsi="Arial" w:cs="Arial"/>
          <w:color w:val="auto"/>
          <w:sz w:val="24"/>
          <w:szCs w:val="24"/>
        </w:rPr>
      </w:pPr>
      <w:bookmarkStart w:id="132" w:name="_Toc509758920"/>
      <w:bookmarkStart w:id="133" w:name="_Toc509762109"/>
      <w:bookmarkStart w:id="134" w:name="_Toc509769025"/>
      <w:bookmarkStart w:id="135" w:name="_Toc517614810"/>
      <w:r w:rsidRPr="00EE6EE4">
        <w:rPr>
          <w:rFonts w:ascii="Arial" w:hAnsi="Arial" w:cs="Arial"/>
          <w:color w:val="auto"/>
          <w:sz w:val="24"/>
          <w:szCs w:val="24"/>
        </w:rPr>
        <w:lastRenderedPageBreak/>
        <w:t>DISEÑO PRELIMINAR DE LA ALTERNATIVA DE SOLUCION DEL NUEVO SISTEMA</w:t>
      </w:r>
      <w:bookmarkEnd w:id="132"/>
      <w:bookmarkEnd w:id="133"/>
      <w:bookmarkEnd w:id="134"/>
      <w:bookmarkEnd w:id="135"/>
    </w:p>
    <w:p w:rsidR="009D3062" w:rsidRPr="009D3062" w:rsidRDefault="009D3062" w:rsidP="009D3062">
      <w:pPr>
        <w:rPr>
          <w:lang w:val="es-CO"/>
        </w:rPr>
      </w:pPr>
    </w:p>
    <w:p w:rsidR="00671188" w:rsidRDefault="00671188" w:rsidP="009474AB">
      <w:pPr>
        <w:pStyle w:val="Ttulo2"/>
        <w:numPr>
          <w:ilvl w:val="1"/>
          <w:numId w:val="14"/>
        </w:numPr>
        <w:jc w:val="both"/>
        <w:rPr>
          <w:rFonts w:ascii="Arial" w:hAnsi="Arial" w:cs="Arial"/>
          <w:color w:val="auto"/>
          <w:sz w:val="24"/>
          <w:szCs w:val="24"/>
        </w:rPr>
      </w:pPr>
      <w:bookmarkStart w:id="136" w:name="_Toc509758921"/>
      <w:bookmarkStart w:id="137" w:name="_Toc509762110"/>
      <w:bookmarkStart w:id="138" w:name="_Toc509769026"/>
      <w:bookmarkStart w:id="139" w:name="_Toc517614811"/>
      <w:r w:rsidRPr="00D3770D">
        <w:rPr>
          <w:rFonts w:ascii="Arial" w:hAnsi="Arial" w:cs="Arial"/>
          <w:color w:val="auto"/>
          <w:sz w:val="24"/>
          <w:szCs w:val="24"/>
        </w:rPr>
        <w:t>ADECUACION DE PROCEDIMIENTOS</w:t>
      </w:r>
      <w:bookmarkEnd w:id="136"/>
      <w:bookmarkEnd w:id="137"/>
      <w:bookmarkEnd w:id="138"/>
      <w:bookmarkEnd w:id="139"/>
    </w:p>
    <w:p w:rsidR="000B57C9" w:rsidRPr="000B57C9" w:rsidRDefault="000B57C9" w:rsidP="00001F9D">
      <w:pPr>
        <w:jc w:val="both"/>
        <w:rPr>
          <w:lang w:val="es-CO"/>
        </w:rPr>
      </w:pPr>
    </w:p>
    <w:p w:rsidR="00B42CA9" w:rsidRPr="00B42CA9" w:rsidRDefault="00B42CA9" w:rsidP="00001F9D">
      <w:pPr>
        <w:jc w:val="both"/>
        <w:rPr>
          <w:rFonts w:cs="Arial"/>
          <w:szCs w:val="24"/>
          <w:lang w:val="es-CO"/>
        </w:rPr>
      </w:pPr>
      <w:r w:rsidRPr="00B42CA9">
        <w:rPr>
          <w:rFonts w:cs="Arial"/>
          <w:szCs w:val="24"/>
          <w:lang w:val="es-CO"/>
        </w:rPr>
        <w:t>Consideramos algo problemático el tema del préstamo de los portátiles dado a que solo se solicita el carnet y si no se cuenta con ello, se pide un certificado que se obtiene de la página del Sena, además al momento del préstamo no se verifica si la persona es o no es la titular de dicho carnet o certificado.</w:t>
      </w:r>
    </w:p>
    <w:p w:rsidR="00B42CA9" w:rsidRDefault="00B42CA9" w:rsidP="00001F9D">
      <w:pPr>
        <w:jc w:val="both"/>
        <w:rPr>
          <w:rFonts w:cs="Arial"/>
          <w:szCs w:val="24"/>
          <w:lang w:val="es-CO"/>
        </w:rPr>
      </w:pPr>
      <w:r w:rsidRPr="00B42CA9">
        <w:rPr>
          <w:rFonts w:cs="Arial"/>
          <w:szCs w:val="24"/>
          <w:lang w:val="es-CO"/>
        </w:rPr>
        <w:t>En el nuevo sistema; además de que el usuario que quiera adquirir este servicio deba estar inscrito en la base de datos del Sena, debe contar con su carnet y su documento de identidad para hacer una validación más eficiente a la hora del préstamo de estos.</w:t>
      </w:r>
    </w:p>
    <w:p w:rsidR="000B57C9" w:rsidRDefault="00436ED1" w:rsidP="00436ED1">
      <w:pPr>
        <w:pStyle w:val="Prrafodelista"/>
        <w:numPr>
          <w:ilvl w:val="1"/>
          <w:numId w:val="14"/>
        </w:numPr>
        <w:rPr>
          <w:rFonts w:cs="Arial"/>
          <w:szCs w:val="24"/>
          <w:lang w:val="es-CO"/>
        </w:rPr>
      </w:pPr>
      <w:r>
        <w:rPr>
          <w:rFonts w:cs="Arial"/>
          <w:szCs w:val="24"/>
          <w:lang w:val="es-CO"/>
        </w:rPr>
        <w:t>DESGLOCE DEL PROYECTO (EDT)</w:t>
      </w:r>
    </w:p>
    <w:p w:rsidR="00436ED1" w:rsidRDefault="00436ED1" w:rsidP="00436ED1">
      <w:pPr>
        <w:pStyle w:val="Prrafodelista"/>
        <w:ind w:left="1440"/>
        <w:rPr>
          <w:rFonts w:cs="Arial"/>
          <w:szCs w:val="24"/>
          <w:lang w:val="es-CO"/>
        </w:rPr>
      </w:pPr>
    </w:p>
    <w:p w:rsidR="00436ED1" w:rsidRDefault="00436ED1" w:rsidP="00436ED1">
      <w:pPr>
        <w:pStyle w:val="Prrafodelista"/>
        <w:ind w:left="1440"/>
        <w:rPr>
          <w:rFonts w:cs="Arial"/>
          <w:szCs w:val="24"/>
          <w:lang w:val="es-CO"/>
        </w:rPr>
      </w:pPr>
      <w:r>
        <w:rPr>
          <w:rFonts w:cs="Arial"/>
          <w:noProof/>
          <w:szCs w:val="24"/>
          <w:lang w:eastAsia="es-ES"/>
        </w:rPr>
        <w:drawing>
          <wp:anchor distT="0" distB="0" distL="114300" distR="114300" simplePos="0" relativeHeight="251706368" behindDoc="1" locked="0" layoutInCell="1" allowOverlap="1" wp14:anchorId="6C85FBA1" wp14:editId="6B1352FC">
            <wp:simplePos x="0" y="0"/>
            <wp:positionH relativeFrom="column">
              <wp:posOffset>-1087755</wp:posOffset>
            </wp:positionH>
            <wp:positionV relativeFrom="page">
              <wp:posOffset>4552950</wp:posOffset>
            </wp:positionV>
            <wp:extent cx="7104380" cy="4629150"/>
            <wp:effectExtent l="0" t="0" r="1270" b="0"/>
            <wp:wrapThrough wrapText="bothSides">
              <wp:wrapPolygon edited="0">
                <wp:start x="0" y="0"/>
                <wp:lineTo x="0" y="21511"/>
                <wp:lineTo x="21546" y="21511"/>
                <wp:lineTo x="21546" y="0"/>
                <wp:lineTo x="0" y="0"/>
              </wp:wrapPolygon>
            </wp:wrapThrough>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04380" cy="4629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36ED1" w:rsidRDefault="00436ED1" w:rsidP="00436ED1">
      <w:pPr>
        <w:pStyle w:val="Prrafodelista"/>
        <w:ind w:left="1440"/>
        <w:rPr>
          <w:rFonts w:cs="Arial"/>
          <w:szCs w:val="24"/>
          <w:lang w:val="es-CO"/>
        </w:rPr>
      </w:pPr>
    </w:p>
    <w:p w:rsidR="00EE6EE4" w:rsidRDefault="00EE6EE4" w:rsidP="00EE6EE4">
      <w:pPr>
        <w:pStyle w:val="Prrafodelista"/>
        <w:numPr>
          <w:ilvl w:val="1"/>
          <w:numId w:val="14"/>
        </w:numPr>
        <w:rPr>
          <w:rFonts w:cs="Arial"/>
          <w:szCs w:val="24"/>
          <w:lang w:val="es-CO"/>
        </w:rPr>
      </w:pPr>
      <w:r>
        <w:rPr>
          <w:rFonts w:cs="Arial"/>
          <w:szCs w:val="24"/>
          <w:lang w:val="es-CO"/>
        </w:rPr>
        <w:lastRenderedPageBreak/>
        <w:t>DIAGRAMA DE GANTT</w:t>
      </w:r>
    </w:p>
    <w:p w:rsidR="00EE6EE4" w:rsidRDefault="00EE6EE4" w:rsidP="00EE6EE4">
      <w:pPr>
        <w:pStyle w:val="Prrafodelista"/>
        <w:ind w:left="525"/>
        <w:rPr>
          <w:rFonts w:cs="Arial"/>
          <w:szCs w:val="24"/>
          <w:lang w:val="es-CO"/>
        </w:rPr>
      </w:pPr>
      <w:r>
        <w:rPr>
          <w:rFonts w:cs="Arial"/>
          <w:noProof/>
          <w:szCs w:val="24"/>
          <w:lang w:eastAsia="es-ES"/>
        </w:rPr>
        <w:drawing>
          <wp:anchor distT="0" distB="0" distL="114300" distR="114300" simplePos="0" relativeHeight="251710464" behindDoc="1" locked="0" layoutInCell="1" allowOverlap="1" wp14:anchorId="493C5410" wp14:editId="2A71D689">
            <wp:simplePos x="0" y="0"/>
            <wp:positionH relativeFrom="column">
              <wp:posOffset>-1011555</wp:posOffset>
            </wp:positionH>
            <wp:positionV relativeFrom="paragraph">
              <wp:posOffset>187960</wp:posOffset>
            </wp:positionV>
            <wp:extent cx="6810375" cy="7486650"/>
            <wp:effectExtent l="0" t="0" r="9525" b="0"/>
            <wp:wrapThrough wrapText="bothSides">
              <wp:wrapPolygon edited="0">
                <wp:start x="0" y="0"/>
                <wp:lineTo x="0" y="21545"/>
                <wp:lineTo x="21570" y="21545"/>
                <wp:lineTo x="21570" y="0"/>
                <wp:lineTo x="0" y="0"/>
              </wp:wrapPolygon>
            </wp:wrapThrough>
            <wp:docPr id="3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png"/>
                    <pic:cNvPicPr/>
                  </pic:nvPicPr>
                  <pic:blipFill>
                    <a:blip r:embed="rId13">
                      <a:extLst>
                        <a:ext uri="{28A0092B-C50C-407E-A947-70E740481C1C}">
                          <a14:useLocalDpi xmlns:a14="http://schemas.microsoft.com/office/drawing/2010/main" val="0"/>
                        </a:ext>
                      </a:extLst>
                    </a:blip>
                    <a:stretch>
                      <a:fillRect/>
                    </a:stretch>
                  </pic:blipFill>
                  <pic:spPr>
                    <a:xfrm>
                      <a:off x="0" y="0"/>
                      <a:ext cx="6810375" cy="7486650"/>
                    </a:xfrm>
                    <a:prstGeom prst="rect">
                      <a:avLst/>
                    </a:prstGeom>
                  </pic:spPr>
                </pic:pic>
              </a:graphicData>
            </a:graphic>
            <wp14:sizeRelH relativeFrom="margin">
              <wp14:pctWidth>0</wp14:pctWidth>
            </wp14:sizeRelH>
            <wp14:sizeRelV relativeFrom="margin">
              <wp14:pctHeight>0</wp14:pctHeight>
            </wp14:sizeRelV>
          </wp:anchor>
        </w:drawing>
      </w:r>
    </w:p>
    <w:p w:rsidR="00EE6EE4" w:rsidRDefault="00EE6EE4" w:rsidP="00EE6EE4">
      <w:pPr>
        <w:pStyle w:val="Prrafodelista"/>
        <w:ind w:left="525"/>
        <w:rPr>
          <w:rFonts w:cs="Arial"/>
          <w:szCs w:val="24"/>
          <w:lang w:val="es-CO"/>
        </w:rPr>
      </w:pPr>
    </w:p>
    <w:p w:rsidR="00D3770D" w:rsidRDefault="00142527" w:rsidP="009474AB">
      <w:pPr>
        <w:pStyle w:val="Ttulo2"/>
        <w:numPr>
          <w:ilvl w:val="1"/>
          <w:numId w:val="14"/>
        </w:numPr>
        <w:jc w:val="both"/>
        <w:rPr>
          <w:noProof/>
          <w:lang w:eastAsia="es-CO"/>
        </w:rPr>
      </w:pPr>
      <w:bookmarkStart w:id="140" w:name="_Toc509762111"/>
      <w:bookmarkStart w:id="141" w:name="_Toc509769027"/>
      <w:bookmarkStart w:id="142" w:name="_Toc517614812"/>
      <w:r w:rsidRPr="009474AB">
        <w:rPr>
          <w:rFonts w:ascii="Arial" w:hAnsi="Arial" w:cs="Arial"/>
          <w:color w:val="auto"/>
          <w:sz w:val="24"/>
          <w:szCs w:val="24"/>
        </w:rPr>
        <w:lastRenderedPageBreak/>
        <w:t>DIAGRAMAS DE CASOS DE USOS DEL NUEVO SISTEMA</w:t>
      </w:r>
      <w:bookmarkEnd w:id="140"/>
      <w:bookmarkEnd w:id="141"/>
      <w:bookmarkEnd w:id="142"/>
    </w:p>
    <w:p w:rsidR="009474AB" w:rsidRDefault="009474AB" w:rsidP="009474AB">
      <w:pPr>
        <w:rPr>
          <w:lang w:val="es-CO" w:eastAsia="es-CO"/>
        </w:rPr>
      </w:pPr>
    </w:p>
    <w:p w:rsidR="009474AB" w:rsidRPr="009474AB" w:rsidRDefault="009474AB" w:rsidP="009474AB">
      <w:pPr>
        <w:rPr>
          <w:lang w:val="es-CO" w:eastAsia="es-CO"/>
        </w:rPr>
      </w:pPr>
      <w:r>
        <w:rPr>
          <w:rFonts w:cs="Arial"/>
          <w:b/>
          <w:noProof/>
          <w:szCs w:val="24"/>
          <w:u w:val="single"/>
          <w:lang w:eastAsia="es-ES"/>
        </w:rPr>
        <w:drawing>
          <wp:inline distT="0" distB="0" distL="0" distR="0" wp14:anchorId="5F63855B" wp14:editId="07FFDEFC">
            <wp:extent cx="5829300" cy="6608068"/>
            <wp:effectExtent l="0" t="0" r="0" b="254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3.jpg"/>
                    <pic:cNvPicPr/>
                  </pic:nvPicPr>
                  <pic:blipFill>
                    <a:blip r:embed="rId14">
                      <a:extLst>
                        <a:ext uri="{28A0092B-C50C-407E-A947-70E740481C1C}">
                          <a14:useLocalDpi xmlns:a14="http://schemas.microsoft.com/office/drawing/2010/main" val="0"/>
                        </a:ext>
                      </a:extLst>
                    </a:blip>
                    <a:stretch>
                      <a:fillRect/>
                    </a:stretch>
                  </pic:blipFill>
                  <pic:spPr>
                    <a:xfrm>
                      <a:off x="0" y="0"/>
                      <a:ext cx="5825348" cy="6603588"/>
                    </a:xfrm>
                    <a:prstGeom prst="rect">
                      <a:avLst/>
                    </a:prstGeom>
                  </pic:spPr>
                </pic:pic>
              </a:graphicData>
            </a:graphic>
          </wp:inline>
        </w:drawing>
      </w:r>
    </w:p>
    <w:p w:rsidR="00D3770D" w:rsidRDefault="00D3770D" w:rsidP="00D3770D">
      <w:pPr>
        <w:jc w:val="center"/>
        <w:rPr>
          <w:lang w:val="es-CO"/>
        </w:rPr>
      </w:pPr>
    </w:p>
    <w:p w:rsidR="00436ED1" w:rsidRDefault="00436ED1" w:rsidP="00D3770D">
      <w:pPr>
        <w:jc w:val="center"/>
        <w:rPr>
          <w:lang w:val="es-CO"/>
        </w:rPr>
      </w:pPr>
    </w:p>
    <w:p w:rsidR="00436ED1" w:rsidRDefault="00436ED1" w:rsidP="00D3770D">
      <w:pPr>
        <w:jc w:val="center"/>
        <w:rPr>
          <w:lang w:val="es-CO"/>
        </w:rPr>
      </w:pPr>
    </w:p>
    <w:p w:rsidR="00436ED1" w:rsidRDefault="00436ED1" w:rsidP="00D3770D">
      <w:pPr>
        <w:jc w:val="center"/>
        <w:rPr>
          <w:lang w:val="es-CO"/>
        </w:rPr>
      </w:pPr>
    </w:p>
    <w:p w:rsidR="005D6138" w:rsidRDefault="009D6C25" w:rsidP="009D6C25">
      <w:pPr>
        <w:pStyle w:val="Prrafodelista"/>
        <w:numPr>
          <w:ilvl w:val="1"/>
          <w:numId w:val="14"/>
        </w:numPr>
        <w:jc w:val="center"/>
        <w:rPr>
          <w:b/>
          <w:sz w:val="28"/>
          <w:szCs w:val="28"/>
          <w:lang w:val="es-CO"/>
        </w:rPr>
      </w:pPr>
      <w:r w:rsidRPr="00B46A1B">
        <w:rPr>
          <w:b/>
          <w:sz w:val="28"/>
          <w:szCs w:val="28"/>
          <w:lang w:val="es-CO"/>
        </w:rPr>
        <w:lastRenderedPageBreak/>
        <w:t xml:space="preserve">Especificación de casos de uso. </w:t>
      </w:r>
    </w:p>
    <w:p w:rsidR="009D6C25" w:rsidRPr="005D6138" w:rsidRDefault="00B46A1B" w:rsidP="005D6138">
      <w:pPr>
        <w:rPr>
          <w:ins w:id="143" w:author="APRENDIZ SENA" w:date="2018-05-10T19:10:00Z"/>
          <w:b/>
          <w:sz w:val="28"/>
          <w:szCs w:val="28"/>
          <w:lang w:val="es-CO"/>
        </w:rPr>
      </w:pPr>
      <w:r w:rsidRPr="00B46A1B">
        <w:rPr>
          <w:noProof/>
          <w:lang w:eastAsia="es-ES"/>
        </w:rPr>
        <w:drawing>
          <wp:anchor distT="0" distB="0" distL="114300" distR="114300" simplePos="0" relativeHeight="251717632" behindDoc="1" locked="0" layoutInCell="1" allowOverlap="1" wp14:anchorId="5FEB9AA1" wp14:editId="6C97F9F6">
            <wp:simplePos x="0" y="0"/>
            <wp:positionH relativeFrom="column">
              <wp:posOffset>-1905</wp:posOffset>
            </wp:positionH>
            <wp:positionV relativeFrom="paragraph">
              <wp:posOffset>285750</wp:posOffset>
            </wp:positionV>
            <wp:extent cx="5607685" cy="3057525"/>
            <wp:effectExtent l="0" t="0" r="0" b="9525"/>
            <wp:wrapTight wrapText="bothSides">
              <wp:wrapPolygon edited="0">
                <wp:start x="0" y="0"/>
                <wp:lineTo x="0" y="21533"/>
                <wp:lineTo x="21500" y="21533"/>
                <wp:lineTo x="21500" y="0"/>
                <wp:lineTo x="0" y="0"/>
              </wp:wrapPolygon>
            </wp:wrapTight>
            <wp:docPr id="376" name="Imagen 376" descr="C:\ADSI\correcciones\INGRESAR A LA SEDE SE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DSI\correcciones\INGRESAR A LA SEDE SEN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768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15584" behindDoc="0" locked="0" layoutInCell="1" allowOverlap="1" wp14:anchorId="1D5D4CA7" wp14:editId="1F5266EE">
            <wp:simplePos x="0" y="0"/>
            <wp:positionH relativeFrom="column">
              <wp:posOffset>-2540</wp:posOffset>
            </wp:positionH>
            <wp:positionV relativeFrom="paragraph">
              <wp:posOffset>3510280</wp:posOffset>
            </wp:positionV>
            <wp:extent cx="5607685" cy="4164330"/>
            <wp:effectExtent l="0" t="0" r="0" b="7620"/>
            <wp:wrapTight wrapText="bothSides">
              <wp:wrapPolygon edited="0">
                <wp:start x="0" y="0"/>
                <wp:lineTo x="0" y="21541"/>
                <wp:lineTo x="21500" y="21541"/>
                <wp:lineTo x="21500" y="0"/>
                <wp:lineTo x="0" y="0"/>
              </wp:wrapPolygon>
            </wp:wrapTight>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REGISTRO USUARIO.jpg"/>
                    <pic:cNvPicPr/>
                  </pic:nvPicPr>
                  <pic:blipFill>
                    <a:blip r:embed="rId16">
                      <a:extLst>
                        <a:ext uri="{28A0092B-C50C-407E-A947-70E740481C1C}">
                          <a14:useLocalDpi xmlns:a14="http://schemas.microsoft.com/office/drawing/2010/main" val="0"/>
                        </a:ext>
                      </a:extLst>
                    </a:blip>
                    <a:stretch>
                      <a:fillRect/>
                    </a:stretch>
                  </pic:blipFill>
                  <pic:spPr>
                    <a:xfrm>
                      <a:off x="0" y="0"/>
                      <a:ext cx="5607685" cy="4164330"/>
                    </a:xfrm>
                    <a:prstGeom prst="rect">
                      <a:avLst/>
                    </a:prstGeom>
                  </pic:spPr>
                </pic:pic>
              </a:graphicData>
            </a:graphic>
            <wp14:sizeRelH relativeFrom="margin">
              <wp14:pctWidth>0</wp14:pctWidth>
            </wp14:sizeRelH>
            <wp14:sizeRelV relativeFrom="margin">
              <wp14:pctHeight>0</wp14:pctHeight>
            </wp14:sizeRelV>
          </wp:anchor>
        </w:drawing>
      </w:r>
    </w:p>
    <w:p w:rsidR="009D6C25" w:rsidRDefault="00B46A1B" w:rsidP="009D6C25">
      <w:pPr>
        <w:rPr>
          <w:ins w:id="144" w:author="APRENDIZ SENA" w:date="2018-05-10T19:10:00Z"/>
        </w:rPr>
      </w:pPr>
      <w:r w:rsidRPr="00B46A1B">
        <w:rPr>
          <w:noProof/>
          <w:lang w:eastAsia="es-ES"/>
        </w:rPr>
        <w:lastRenderedPageBreak/>
        <w:drawing>
          <wp:anchor distT="0" distB="0" distL="114300" distR="114300" simplePos="0" relativeHeight="251719680" behindDoc="1" locked="0" layoutInCell="1" allowOverlap="1" wp14:anchorId="76C964CB" wp14:editId="272CC366">
            <wp:simplePos x="0" y="0"/>
            <wp:positionH relativeFrom="column">
              <wp:posOffset>-544830</wp:posOffset>
            </wp:positionH>
            <wp:positionV relativeFrom="paragraph">
              <wp:posOffset>0</wp:posOffset>
            </wp:positionV>
            <wp:extent cx="6000750" cy="3493135"/>
            <wp:effectExtent l="0" t="0" r="0" b="0"/>
            <wp:wrapTight wrapText="bothSides">
              <wp:wrapPolygon edited="0">
                <wp:start x="0" y="0"/>
                <wp:lineTo x="0" y="21439"/>
                <wp:lineTo x="21531" y="21439"/>
                <wp:lineTo x="21531" y="0"/>
                <wp:lineTo x="0" y="0"/>
              </wp:wrapPolygon>
            </wp:wrapTight>
            <wp:docPr id="377" name="Imagen 377" descr="C:\ADSI\correcciones\REGISTRO DE VISIT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DSI\correcciones\REGISTRO DE VISITANT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00750" cy="34931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6C25" w:rsidRPr="005D6138" w:rsidRDefault="00B46A1B" w:rsidP="009D6C25">
      <w:pPr>
        <w:rPr>
          <w:ins w:id="145" w:author="APRENDIZ SENA" w:date="2018-05-10T19:19:00Z"/>
        </w:rPr>
      </w:pPr>
      <w:r w:rsidRPr="00B46A1B">
        <w:rPr>
          <w:noProof/>
          <w:lang w:eastAsia="es-ES"/>
        </w:rPr>
        <w:drawing>
          <wp:anchor distT="0" distB="0" distL="114300" distR="114300" simplePos="0" relativeHeight="251713536" behindDoc="1" locked="0" layoutInCell="1" allowOverlap="1" wp14:anchorId="371BC10C" wp14:editId="3EC9B543">
            <wp:simplePos x="0" y="0"/>
            <wp:positionH relativeFrom="column">
              <wp:posOffset>-544830</wp:posOffset>
            </wp:positionH>
            <wp:positionV relativeFrom="paragraph">
              <wp:posOffset>229870</wp:posOffset>
            </wp:positionV>
            <wp:extent cx="6000750" cy="3686175"/>
            <wp:effectExtent l="0" t="0" r="0" b="9525"/>
            <wp:wrapTight wrapText="bothSides">
              <wp:wrapPolygon edited="0">
                <wp:start x="0" y="0"/>
                <wp:lineTo x="0" y="21544"/>
                <wp:lineTo x="21531" y="21544"/>
                <wp:lineTo x="21531" y="0"/>
                <wp:lineTo x="0" y="0"/>
              </wp:wrapPolygon>
            </wp:wrapTight>
            <wp:docPr id="367" name="Imagen 367" descr="C:\ADSI\correcciones\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DSI\correcciones\Use Case Diagram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00750" cy="3686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6C25" w:rsidRDefault="009D6C25" w:rsidP="00D3770D">
      <w:pPr>
        <w:jc w:val="center"/>
        <w:rPr>
          <w:lang w:val="es-CO"/>
        </w:rPr>
      </w:pPr>
    </w:p>
    <w:p w:rsidR="009D6C25" w:rsidRDefault="009D6C25" w:rsidP="00D3770D">
      <w:pPr>
        <w:jc w:val="center"/>
        <w:rPr>
          <w:lang w:val="es-CO"/>
        </w:rPr>
      </w:pPr>
    </w:p>
    <w:p w:rsidR="00EC45E0" w:rsidRDefault="00EC45E0" w:rsidP="00D3770D">
      <w:pPr>
        <w:jc w:val="center"/>
        <w:rPr>
          <w:lang w:val="es-CO"/>
        </w:rPr>
      </w:pPr>
    </w:p>
    <w:p w:rsidR="009D6C25" w:rsidRDefault="009D6C25" w:rsidP="00D3770D">
      <w:pPr>
        <w:jc w:val="center"/>
        <w:rPr>
          <w:lang w:val="es-CO"/>
        </w:rPr>
      </w:pPr>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C02704" w:rsidRPr="00803DBA" w:rsidTr="00FC584A">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C02704" w:rsidRPr="00803DBA" w:rsidRDefault="00C02704" w:rsidP="00FC584A">
            <w:pPr>
              <w:pStyle w:val="Normalindentado2"/>
              <w:widowControl w:val="0"/>
              <w:ind w:left="0"/>
              <w:rPr>
                <w:rFonts w:cs="Arial"/>
                <w:b/>
                <w:lang w:val="es-ES_tradnl"/>
              </w:rPr>
            </w:pPr>
            <w:r w:rsidRPr="00803DBA">
              <w:rPr>
                <w:rFonts w:cs="Arial"/>
                <w:b/>
                <w:lang w:val="es-ES_tradnl"/>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C02704" w:rsidRPr="00803DBA" w:rsidRDefault="00C02704" w:rsidP="00FC584A">
            <w:pPr>
              <w:pStyle w:val="Normalindentado2"/>
              <w:widowControl w:val="0"/>
              <w:ind w:left="0"/>
              <w:rPr>
                <w:rFonts w:cs="Arial"/>
                <w:lang w:val="es-ES_tradnl"/>
              </w:rPr>
            </w:pPr>
            <w:r>
              <w:rPr>
                <w:rFonts w:cs="Arial"/>
                <w:lang w:val="es-ES_tradnl"/>
              </w:rPr>
              <w:t>Administrador</w:t>
            </w:r>
          </w:p>
        </w:tc>
      </w:tr>
      <w:tr w:rsidR="00C02704" w:rsidRPr="00803DBA" w:rsidTr="00FC584A">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C02704" w:rsidRPr="00803DBA" w:rsidRDefault="00C02704" w:rsidP="00FC584A">
            <w:pPr>
              <w:pStyle w:val="Normalindentado2"/>
              <w:widowControl w:val="0"/>
              <w:ind w:left="0"/>
              <w:rPr>
                <w:rFonts w:cs="Arial"/>
                <w:b/>
                <w:lang w:val="es-ES_tradnl"/>
              </w:rPr>
            </w:pPr>
            <w:r w:rsidRPr="00803DBA">
              <w:rPr>
                <w:rFonts w:cs="Arial"/>
                <w:b/>
                <w:lang w:val="es-ES_tradnl"/>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C02704" w:rsidRPr="00803DBA" w:rsidRDefault="00C02704" w:rsidP="00FC584A">
            <w:pPr>
              <w:pStyle w:val="Normalindentado2"/>
              <w:widowControl w:val="0"/>
              <w:ind w:left="0"/>
              <w:rPr>
                <w:rFonts w:cs="Arial"/>
                <w:lang w:val="es-ES_tradnl"/>
              </w:rPr>
            </w:pPr>
            <w:r>
              <w:rPr>
                <w:rFonts w:cs="Arial"/>
                <w:lang w:val="es-ES_tradnl"/>
              </w:rPr>
              <w:t>Analista en sistemas</w:t>
            </w:r>
          </w:p>
        </w:tc>
      </w:tr>
      <w:tr w:rsidR="00C02704" w:rsidRPr="00803DBA" w:rsidTr="00FC584A">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C02704" w:rsidRPr="00803DBA" w:rsidRDefault="00C02704" w:rsidP="00FC584A">
            <w:pPr>
              <w:pStyle w:val="Normalindentado2"/>
              <w:widowControl w:val="0"/>
              <w:ind w:left="0"/>
              <w:rPr>
                <w:rFonts w:cs="Arial"/>
                <w:b/>
                <w:lang w:val="es-ES_tradnl"/>
              </w:rPr>
            </w:pPr>
            <w:r w:rsidRPr="00803DBA">
              <w:rPr>
                <w:rFonts w:cs="Arial"/>
                <w:b/>
                <w:lang w:val="es-ES_tradnl"/>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C02704" w:rsidRPr="00803DBA" w:rsidRDefault="00C02704" w:rsidP="00FC584A">
            <w:pPr>
              <w:pStyle w:val="Normalindentado2"/>
              <w:widowControl w:val="0"/>
              <w:ind w:left="0"/>
              <w:rPr>
                <w:rFonts w:cs="Arial"/>
                <w:lang w:val="es-ES_tradnl"/>
              </w:rPr>
            </w:pPr>
            <w:r w:rsidRPr="00803DBA">
              <w:rPr>
                <w:rFonts w:cs="Arial"/>
                <w:lang w:val="es-ES_tradnl"/>
              </w:rPr>
              <w:t>Control y manejo del sistema en general</w:t>
            </w:r>
          </w:p>
        </w:tc>
      </w:tr>
    </w:tbl>
    <w:p w:rsidR="00C02704" w:rsidRPr="00803DBA" w:rsidRDefault="00C02704" w:rsidP="00C02704">
      <w:pPr>
        <w:pStyle w:val="guiazul"/>
        <w:widowControl w:val="0"/>
        <w:rPr>
          <w:rFonts w:cs="Arial"/>
          <w:color w:val="auto"/>
          <w:lang w:val="es-ES_tradnl"/>
        </w:rPr>
      </w:pPr>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C02704" w:rsidRPr="00803DBA" w:rsidTr="00FC584A">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C02704" w:rsidRPr="00803DBA" w:rsidRDefault="00C02704" w:rsidP="00FC584A">
            <w:pPr>
              <w:pStyle w:val="Normalindentado2"/>
              <w:widowControl w:val="0"/>
              <w:ind w:left="0"/>
              <w:rPr>
                <w:rFonts w:cs="Arial"/>
                <w:b/>
                <w:lang w:val="es-ES_tradnl"/>
              </w:rPr>
            </w:pPr>
            <w:r w:rsidRPr="00803DBA">
              <w:rPr>
                <w:rFonts w:cs="Arial"/>
                <w:b/>
                <w:lang w:val="es-ES_tradnl"/>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C02704" w:rsidRPr="00803DBA" w:rsidRDefault="00C02704" w:rsidP="00FC584A">
            <w:pPr>
              <w:pStyle w:val="Normalindentado2"/>
              <w:widowControl w:val="0"/>
              <w:ind w:left="0"/>
              <w:rPr>
                <w:rFonts w:cs="Arial"/>
                <w:lang w:val="es-ES_tradnl"/>
              </w:rPr>
            </w:pPr>
            <w:r>
              <w:rPr>
                <w:rFonts w:cs="Arial"/>
                <w:lang w:val="es-ES_tradnl"/>
              </w:rPr>
              <w:t>Instructor</w:t>
            </w:r>
          </w:p>
        </w:tc>
      </w:tr>
      <w:tr w:rsidR="00C02704" w:rsidRPr="00803DBA" w:rsidTr="00FC584A">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C02704" w:rsidRPr="00803DBA" w:rsidRDefault="00C02704" w:rsidP="00FC584A">
            <w:pPr>
              <w:pStyle w:val="Normalindentado2"/>
              <w:widowControl w:val="0"/>
              <w:ind w:left="0"/>
              <w:rPr>
                <w:rFonts w:cs="Arial"/>
                <w:b/>
                <w:lang w:val="es-ES_tradnl"/>
              </w:rPr>
            </w:pPr>
            <w:r w:rsidRPr="00803DBA">
              <w:rPr>
                <w:rFonts w:cs="Arial"/>
                <w:b/>
                <w:lang w:val="es-ES_tradnl"/>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C02704" w:rsidRPr="00803DBA" w:rsidRDefault="00C02704" w:rsidP="00FC584A">
            <w:pPr>
              <w:pStyle w:val="Normalindentado2"/>
              <w:widowControl w:val="0"/>
              <w:ind w:left="0"/>
              <w:rPr>
                <w:rFonts w:cs="Arial"/>
                <w:lang w:val="es-ES_tradnl"/>
              </w:rPr>
            </w:pPr>
            <w:r w:rsidRPr="00803DBA">
              <w:rPr>
                <w:rFonts w:cs="Arial"/>
                <w:lang w:val="es-ES_tradnl"/>
              </w:rPr>
              <w:t>Educador</w:t>
            </w:r>
          </w:p>
        </w:tc>
      </w:tr>
      <w:tr w:rsidR="00C02704" w:rsidRPr="00803DBA" w:rsidTr="00FC584A">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C02704" w:rsidRPr="00803DBA" w:rsidRDefault="00C02704" w:rsidP="00FC584A">
            <w:pPr>
              <w:pStyle w:val="Normalindentado2"/>
              <w:widowControl w:val="0"/>
              <w:ind w:left="0"/>
              <w:rPr>
                <w:rFonts w:cs="Arial"/>
                <w:b/>
                <w:lang w:val="es-ES_tradnl"/>
              </w:rPr>
            </w:pPr>
            <w:r w:rsidRPr="00803DBA">
              <w:rPr>
                <w:rFonts w:cs="Arial"/>
                <w:b/>
                <w:lang w:val="es-ES_tradnl"/>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C02704" w:rsidRPr="00803DBA" w:rsidRDefault="00C02704" w:rsidP="00FC584A">
            <w:pPr>
              <w:pStyle w:val="Normalindentado2"/>
              <w:widowControl w:val="0"/>
              <w:ind w:left="0"/>
              <w:rPr>
                <w:rFonts w:cs="Arial"/>
                <w:lang w:val="es-ES_tradnl"/>
              </w:rPr>
            </w:pPr>
            <w:r>
              <w:rPr>
                <w:rFonts w:cs="Arial"/>
                <w:lang w:val="es-ES_tradnl"/>
              </w:rPr>
              <w:t>Brindar los conocimientos necesarios a los aprendices y orientarlos para su adecuada formación en el área asignada.</w:t>
            </w:r>
          </w:p>
        </w:tc>
      </w:tr>
    </w:tbl>
    <w:p w:rsidR="00C02704" w:rsidRPr="00DA4AF0" w:rsidRDefault="00C02704" w:rsidP="00C02704">
      <w:pPr>
        <w:pStyle w:val="guiazul"/>
        <w:widowControl w:val="0"/>
        <w:rPr>
          <w:rFonts w:cs="Arial"/>
          <w:color w:val="auto"/>
        </w:rPr>
      </w:pPr>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C02704" w:rsidRPr="00803DBA" w:rsidTr="00FC584A">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C02704" w:rsidRPr="00803DBA" w:rsidRDefault="00C02704" w:rsidP="00FC584A">
            <w:pPr>
              <w:pStyle w:val="Normalindentado2"/>
              <w:widowControl w:val="0"/>
              <w:ind w:left="0"/>
              <w:rPr>
                <w:rFonts w:cs="Arial"/>
                <w:b/>
                <w:lang w:val="es-ES_tradnl"/>
              </w:rPr>
            </w:pPr>
            <w:r w:rsidRPr="00803DBA">
              <w:rPr>
                <w:rFonts w:cs="Arial"/>
                <w:b/>
                <w:lang w:val="es-ES_tradnl"/>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C02704" w:rsidRPr="00803DBA" w:rsidRDefault="00C02704" w:rsidP="00FC584A">
            <w:pPr>
              <w:pStyle w:val="Normalindentado2"/>
              <w:widowControl w:val="0"/>
              <w:ind w:left="0"/>
              <w:rPr>
                <w:rFonts w:cs="Arial"/>
                <w:lang w:val="es-ES_tradnl"/>
              </w:rPr>
            </w:pPr>
            <w:r>
              <w:rPr>
                <w:rFonts w:cs="Arial"/>
                <w:lang w:val="es-ES_tradnl"/>
              </w:rPr>
              <w:t>Aprendiz</w:t>
            </w:r>
          </w:p>
        </w:tc>
      </w:tr>
      <w:tr w:rsidR="00C02704" w:rsidRPr="00803DBA" w:rsidTr="00FC584A">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C02704" w:rsidRPr="00803DBA" w:rsidRDefault="00C02704" w:rsidP="00FC584A">
            <w:pPr>
              <w:pStyle w:val="Normalindentado2"/>
              <w:widowControl w:val="0"/>
              <w:ind w:left="0"/>
              <w:rPr>
                <w:rFonts w:cs="Arial"/>
                <w:b/>
                <w:lang w:val="es-ES_tradnl"/>
              </w:rPr>
            </w:pPr>
            <w:r w:rsidRPr="00803DBA">
              <w:rPr>
                <w:rFonts w:cs="Arial"/>
                <w:b/>
                <w:lang w:val="es-ES_tradnl"/>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C02704" w:rsidRPr="00803DBA" w:rsidRDefault="00C02704" w:rsidP="00FC584A">
            <w:pPr>
              <w:pStyle w:val="Normalindentado2"/>
              <w:widowControl w:val="0"/>
              <w:ind w:left="0"/>
              <w:rPr>
                <w:rFonts w:cs="Arial"/>
                <w:lang w:val="es-ES_tradnl"/>
              </w:rPr>
            </w:pPr>
            <w:r>
              <w:rPr>
                <w:rFonts w:cs="Arial"/>
                <w:lang w:val="es-ES_tradnl"/>
              </w:rPr>
              <w:t>Aprendizaje en el CEET</w:t>
            </w:r>
          </w:p>
        </w:tc>
      </w:tr>
      <w:tr w:rsidR="00C02704" w:rsidRPr="00803DBA" w:rsidTr="00FC584A">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C02704" w:rsidRPr="00803DBA" w:rsidRDefault="00C02704" w:rsidP="00FC584A">
            <w:pPr>
              <w:pStyle w:val="Normalindentado2"/>
              <w:widowControl w:val="0"/>
              <w:ind w:left="0"/>
              <w:rPr>
                <w:rFonts w:cs="Arial"/>
                <w:b/>
                <w:lang w:val="es-ES_tradnl"/>
              </w:rPr>
            </w:pPr>
            <w:r w:rsidRPr="00803DBA">
              <w:rPr>
                <w:rFonts w:cs="Arial"/>
                <w:b/>
                <w:lang w:val="es-ES_tradnl"/>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C02704" w:rsidRPr="00803DBA" w:rsidRDefault="00C02704" w:rsidP="00FC584A">
            <w:pPr>
              <w:pStyle w:val="Normalindentado2"/>
              <w:widowControl w:val="0"/>
              <w:ind w:left="0"/>
              <w:rPr>
                <w:rFonts w:cs="Arial"/>
                <w:lang w:val="es-ES_tradnl"/>
              </w:rPr>
            </w:pPr>
            <w:r>
              <w:rPr>
                <w:rFonts w:cs="Arial"/>
                <w:lang w:val="es-ES_tradnl"/>
              </w:rPr>
              <w:t xml:space="preserve">Cumplir con las normas del CEET, ser autónomo y recolectar todos los conocimientos brindados por la institución. </w:t>
            </w:r>
          </w:p>
        </w:tc>
      </w:tr>
    </w:tbl>
    <w:p w:rsidR="00C02704" w:rsidRDefault="00C02704" w:rsidP="00C02704"/>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C02704" w:rsidRPr="00803DBA" w:rsidTr="00FC584A">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C02704" w:rsidRPr="00803DBA" w:rsidRDefault="00C02704" w:rsidP="00FC584A">
            <w:pPr>
              <w:pStyle w:val="Normalindentado2"/>
              <w:widowControl w:val="0"/>
              <w:ind w:left="0"/>
              <w:rPr>
                <w:rFonts w:cs="Arial"/>
                <w:b/>
                <w:lang w:val="es-ES_tradnl"/>
              </w:rPr>
            </w:pPr>
            <w:r w:rsidRPr="00803DBA">
              <w:rPr>
                <w:rFonts w:cs="Arial"/>
                <w:b/>
                <w:lang w:val="es-ES_tradnl"/>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C02704" w:rsidRPr="00803DBA" w:rsidRDefault="00C02704" w:rsidP="00FC584A">
            <w:pPr>
              <w:pStyle w:val="Normalindentado2"/>
              <w:widowControl w:val="0"/>
              <w:ind w:left="0"/>
              <w:rPr>
                <w:rFonts w:cs="Arial"/>
                <w:lang w:val="es-ES_tradnl"/>
              </w:rPr>
            </w:pPr>
            <w:r>
              <w:rPr>
                <w:rFonts w:cs="Arial"/>
                <w:lang w:val="es-ES_tradnl"/>
              </w:rPr>
              <w:t>Visitante</w:t>
            </w:r>
          </w:p>
        </w:tc>
      </w:tr>
      <w:tr w:rsidR="00C02704" w:rsidRPr="00803DBA" w:rsidTr="00FC584A">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C02704" w:rsidRPr="00803DBA" w:rsidRDefault="00C02704" w:rsidP="00FC584A">
            <w:pPr>
              <w:pStyle w:val="Normalindentado2"/>
              <w:widowControl w:val="0"/>
              <w:ind w:left="0"/>
              <w:rPr>
                <w:rFonts w:cs="Arial"/>
                <w:b/>
                <w:lang w:val="es-ES_tradnl"/>
              </w:rPr>
            </w:pPr>
            <w:r w:rsidRPr="00803DBA">
              <w:rPr>
                <w:rFonts w:cs="Arial"/>
                <w:b/>
                <w:lang w:val="es-ES_tradnl"/>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C02704" w:rsidRPr="00803DBA" w:rsidRDefault="00C02704" w:rsidP="00FC584A">
            <w:pPr>
              <w:pStyle w:val="Normalindentado2"/>
              <w:widowControl w:val="0"/>
              <w:ind w:left="0"/>
              <w:rPr>
                <w:rFonts w:cs="Arial"/>
                <w:lang w:val="es-ES_tradnl"/>
              </w:rPr>
            </w:pPr>
            <w:r>
              <w:rPr>
                <w:rFonts w:cs="Arial"/>
                <w:lang w:val="es-ES_tradnl"/>
              </w:rPr>
              <w:t>Cualquiera</w:t>
            </w:r>
          </w:p>
        </w:tc>
      </w:tr>
      <w:tr w:rsidR="00C02704" w:rsidRPr="00803DBA" w:rsidTr="00FC584A">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C02704" w:rsidRPr="00803DBA" w:rsidRDefault="00C02704" w:rsidP="00FC584A">
            <w:pPr>
              <w:pStyle w:val="Normalindentado2"/>
              <w:widowControl w:val="0"/>
              <w:ind w:left="0"/>
              <w:rPr>
                <w:rFonts w:cs="Arial"/>
                <w:b/>
                <w:lang w:val="es-ES_tradnl"/>
              </w:rPr>
            </w:pPr>
            <w:r w:rsidRPr="00803DBA">
              <w:rPr>
                <w:rFonts w:cs="Arial"/>
                <w:b/>
                <w:lang w:val="es-ES_tradnl"/>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C02704" w:rsidRPr="00803DBA" w:rsidRDefault="00C02704" w:rsidP="00FC584A">
            <w:pPr>
              <w:pStyle w:val="Normalindentado2"/>
              <w:widowControl w:val="0"/>
              <w:ind w:left="0"/>
              <w:rPr>
                <w:rFonts w:cs="Arial"/>
                <w:lang w:val="es-ES_tradnl"/>
              </w:rPr>
            </w:pPr>
            <w:r>
              <w:rPr>
                <w:rFonts w:cs="Arial"/>
                <w:lang w:val="es-ES_tradnl"/>
              </w:rPr>
              <w:t>Sin especificar</w:t>
            </w:r>
          </w:p>
        </w:tc>
      </w:tr>
    </w:tbl>
    <w:p w:rsidR="00C02704" w:rsidRDefault="00C02704" w:rsidP="00C02704"/>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C02704" w:rsidRPr="00803DBA" w:rsidTr="00FC584A">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C02704" w:rsidRPr="00803DBA" w:rsidRDefault="00C02704" w:rsidP="00FC584A">
            <w:pPr>
              <w:pStyle w:val="Normalindentado2"/>
              <w:widowControl w:val="0"/>
              <w:ind w:left="0"/>
              <w:rPr>
                <w:rFonts w:cs="Arial"/>
                <w:b/>
                <w:lang w:val="es-ES_tradnl"/>
              </w:rPr>
            </w:pPr>
            <w:r w:rsidRPr="00803DBA">
              <w:rPr>
                <w:rFonts w:cs="Arial"/>
                <w:b/>
                <w:lang w:val="es-ES_tradnl"/>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C02704" w:rsidRPr="00803DBA" w:rsidRDefault="00C02704" w:rsidP="00FC584A">
            <w:pPr>
              <w:pStyle w:val="Normalindentado2"/>
              <w:widowControl w:val="0"/>
              <w:ind w:left="0"/>
              <w:rPr>
                <w:rFonts w:cs="Arial"/>
                <w:lang w:val="es-ES_tradnl"/>
              </w:rPr>
            </w:pPr>
            <w:r>
              <w:rPr>
                <w:rFonts w:cs="Arial"/>
                <w:lang w:val="es-ES_tradnl"/>
              </w:rPr>
              <w:t>Vigilante</w:t>
            </w:r>
          </w:p>
        </w:tc>
      </w:tr>
      <w:tr w:rsidR="00C02704" w:rsidRPr="00803DBA" w:rsidTr="00FC584A">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C02704" w:rsidRPr="00803DBA" w:rsidRDefault="00C02704" w:rsidP="00FC584A">
            <w:pPr>
              <w:pStyle w:val="Normalindentado2"/>
              <w:widowControl w:val="0"/>
              <w:ind w:left="0"/>
              <w:rPr>
                <w:rFonts w:cs="Arial"/>
                <w:b/>
                <w:lang w:val="es-ES_tradnl"/>
              </w:rPr>
            </w:pPr>
            <w:r w:rsidRPr="00803DBA">
              <w:rPr>
                <w:rFonts w:cs="Arial"/>
                <w:b/>
                <w:lang w:val="es-ES_tradnl"/>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C02704" w:rsidRPr="00803DBA" w:rsidRDefault="00C02704" w:rsidP="00FC584A">
            <w:pPr>
              <w:pStyle w:val="Normalindentado2"/>
              <w:widowControl w:val="0"/>
              <w:ind w:left="0"/>
              <w:rPr>
                <w:rFonts w:cs="Arial"/>
                <w:lang w:val="es-ES_tradnl"/>
              </w:rPr>
            </w:pPr>
            <w:r>
              <w:rPr>
                <w:rFonts w:cs="Arial"/>
                <w:lang w:val="es-ES_tradnl"/>
              </w:rPr>
              <w:t>Guardia de seguridad</w:t>
            </w:r>
          </w:p>
        </w:tc>
      </w:tr>
      <w:tr w:rsidR="00C02704" w:rsidRPr="00803DBA" w:rsidTr="00FC584A">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C02704" w:rsidRPr="00803DBA" w:rsidRDefault="00C02704" w:rsidP="00FC584A">
            <w:pPr>
              <w:pStyle w:val="Normalindentado2"/>
              <w:widowControl w:val="0"/>
              <w:ind w:left="0"/>
              <w:rPr>
                <w:rFonts w:cs="Arial"/>
                <w:b/>
                <w:lang w:val="es-ES_tradnl"/>
              </w:rPr>
            </w:pPr>
            <w:r w:rsidRPr="00803DBA">
              <w:rPr>
                <w:rFonts w:cs="Arial"/>
                <w:b/>
                <w:lang w:val="es-ES_tradnl"/>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C02704" w:rsidRPr="00803DBA" w:rsidRDefault="00C02704" w:rsidP="00FC584A">
            <w:pPr>
              <w:pStyle w:val="Normalindentado2"/>
              <w:widowControl w:val="0"/>
              <w:ind w:left="0"/>
              <w:rPr>
                <w:rFonts w:cs="Arial"/>
                <w:lang w:val="es-ES_tradnl"/>
              </w:rPr>
            </w:pPr>
            <w:r>
              <w:rPr>
                <w:rFonts w:cs="Arial"/>
                <w:lang w:val="es-ES_tradnl"/>
              </w:rPr>
              <w:t>Velar por la seguridad del área asignada.</w:t>
            </w:r>
          </w:p>
        </w:tc>
      </w:tr>
    </w:tbl>
    <w:p w:rsidR="00C02704" w:rsidRDefault="00C02704" w:rsidP="00D3770D">
      <w:pPr>
        <w:jc w:val="center"/>
        <w:rPr>
          <w:lang w:val="es-CO"/>
        </w:rPr>
      </w:pPr>
    </w:p>
    <w:p w:rsidR="00C02704" w:rsidRDefault="00C02704" w:rsidP="00D3770D">
      <w:pPr>
        <w:jc w:val="center"/>
        <w:rPr>
          <w:lang w:val="es-CO"/>
        </w:rPr>
      </w:pPr>
    </w:p>
    <w:p w:rsidR="00C02704" w:rsidRDefault="00C02704" w:rsidP="00D3770D">
      <w:pPr>
        <w:jc w:val="center"/>
        <w:rPr>
          <w:lang w:val="es-CO"/>
        </w:rPr>
      </w:pPr>
    </w:p>
    <w:p w:rsidR="00C02704" w:rsidRDefault="00C02704" w:rsidP="00D3770D">
      <w:pPr>
        <w:jc w:val="center"/>
        <w:rPr>
          <w:lang w:val="es-CO"/>
        </w:rPr>
      </w:pPr>
    </w:p>
    <w:p w:rsidR="000C11BC" w:rsidRDefault="000C11BC" w:rsidP="00D3770D">
      <w:pPr>
        <w:jc w:val="center"/>
        <w:rPr>
          <w:lang w:val="es-CO"/>
        </w:rPr>
      </w:pPr>
    </w:p>
    <w:p w:rsidR="000C11BC" w:rsidRDefault="000C11BC" w:rsidP="00D3770D">
      <w:pPr>
        <w:jc w:val="center"/>
        <w:rPr>
          <w:lang w:val="es-CO"/>
        </w:rPr>
      </w:pPr>
    </w:p>
    <w:p w:rsidR="000C11BC" w:rsidRDefault="000C11BC" w:rsidP="00D3770D">
      <w:pPr>
        <w:jc w:val="center"/>
        <w:rPr>
          <w:lang w:val="es-CO"/>
        </w:rPr>
      </w:pPr>
    </w:p>
    <w:p w:rsidR="000C11BC" w:rsidRDefault="000C11BC" w:rsidP="00D3770D">
      <w:pPr>
        <w:jc w:val="center"/>
        <w:rPr>
          <w:lang w:val="es-CO"/>
        </w:rPr>
      </w:pPr>
    </w:p>
    <w:p w:rsidR="000C11BC" w:rsidRDefault="000C11BC" w:rsidP="00D3770D">
      <w:pPr>
        <w:jc w:val="center"/>
        <w:rPr>
          <w:lang w:val="es-CO"/>
        </w:rPr>
      </w:pPr>
    </w:p>
    <w:p w:rsidR="000C11BC" w:rsidRDefault="000C11BC" w:rsidP="00D3770D">
      <w:pPr>
        <w:jc w:val="center"/>
        <w:rPr>
          <w:lang w:val="es-CO"/>
        </w:rPr>
      </w:pPr>
    </w:p>
    <w:p w:rsidR="000C11BC" w:rsidRDefault="000C11BC" w:rsidP="00D3770D">
      <w:pPr>
        <w:jc w:val="center"/>
        <w:rPr>
          <w:lang w:val="es-CO"/>
        </w:rPr>
      </w:pPr>
    </w:p>
    <w:p w:rsidR="000C11BC" w:rsidRDefault="000C11BC" w:rsidP="00D3770D">
      <w:pPr>
        <w:jc w:val="center"/>
        <w:rPr>
          <w:lang w:val="es-CO"/>
        </w:rPr>
      </w:pPr>
    </w:p>
    <w:p w:rsidR="000C11BC" w:rsidRDefault="000C11BC" w:rsidP="00D3770D">
      <w:pPr>
        <w:jc w:val="center"/>
        <w:rPr>
          <w:lang w:val="es-CO"/>
        </w:rPr>
      </w:pPr>
    </w:p>
    <w:p w:rsidR="000C11BC" w:rsidRDefault="000C11BC" w:rsidP="00D3770D">
      <w:pPr>
        <w:jc w:val="center"/>
        <w:rPr>
          <w:lang w:val="es-CO"/>
        </w:rPr>
      </w:pPr>
    </w:p>
    <w:p w:rsidR="00C02704" w:rsidRPr="00D3770D" w:rsidRDefault="00C02704" w:rsidP="00D3770D">
      <w:pPr>
        <w:jc w:val="center"/>
        <w:rPr>
          <w:lang w:val="es-CO"/>
        </w:rPr>
      </w:pPr>
    </w:p>
    <w:p w:rsidR="000C11BC" w:rsidRDefault="000C11BC" w:rsidP="000C11BC">
      <w:pPr>
        <w:pStyle w:val="Ttulo2"/>
        <w:numPr>
          <w:ilvl w:val="0"/>
          <w:numId w:val="14"/>
        </w:numPr>
        <w:rPr>
          <w:rFonts w:ascii="Arial" w:hAnsi="Arial" w:cs="Arial"/>
          <w:color w:val="auto"/>
          <w:sz w:val="24"/>
          <w:szCs w:val="24"/>
        </w:rPr>
      </w:pPr>
      <w:bookmarkStart w:id="146" w:name="_Toc517614813"/>
      <w:bookmarkStart w:id="147" w:name="_Toc509762112"/>
      <w:bookmarkStart w:id="148" w:name="_Toc509769028"/>
      <w:r>
        <w:rPr>
          <w:rFonts w:ascii="Arial" w:hAnsi="Arial" w:cs="Arial"/>
          <w:color w:val="auto"/>
          <w:sz w:val="24"/>
          <w:szCs w:val="24"/>
        </w:rPr>
        <w:lastRenderedPageBreak/>
        <w:t>REQUERIMIENTOS DEL NUEVO SISTEMA</w:t>
      </w:r>
      <w:bookmarkEnd w:id="146"/>
    </w:p>
    <w:p w:rsidR="000C11BC" w:rsidRDefault="000C11BC" w:rsidP="000C11BC">
      <w:pPr>
        <w:rPr>
          <w:lang w:val="es-CO"/>
        </w:rPr>
      </w:pPr>
    </w:p>
    <w:p w:rsidR="009D3062" w:rsidRDefault="00142527" w:rsidP="00D3770D">
      <w:pPr>
        <w:pStyle w:val="Ttulo2"/>
        <w:numPr>
          <w:ilvl w:val="1"/>
          <w:numId w:val="14"/>
        </w:numPr>
        <w:rPr>
          <w:rFonts w:ascii="Arial" w:hAnsi="Arial" w:cs="Arial"/>
          <w:color w:val="auto"/>
          <w:sz w:val="24"/>
          <w:szCs w:val="24"/>
        </w:rPr>
      </w:pPr>
      <w:bookmarkStart w:id="149" w:name="_Toc517614814"/>
      <w:r w:rsidRPr="00D3770D">
        <w:rPr>
          <w:rFonts w:ascii="Arial" w:hAnsi="Arial" w:cs="Arial"/>
          <w:color w:val="auto"/>
          <w:sz w:val="24"/>
          <w:szCs w:val="24"/>
        </w:rPr>
        <w:t>REQUERIMIENTOS FUNCIONALES</w:t>
      </w:r>
      <w:bookmarkEnd w:id="147"/>
      <w:bookmarkEnd w:id="148"/>
      <w:bookmarkEnd w:id="149"/>
    </w:p>
    <w:p w:rsidR="000B57C9" w:rsidRDefault="000B57C9" w:rsidP="000B57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9"/>
        <w:gridCol w:w="6555"/>
      </w:tblGrid>
      <w:tr w:rsidR="000B57C9" w:rsidRPr="00803DBA" w:rsidTr="000C11BC">
        <w:tc>
          <w:tcPr>
            <w:tcW w:w="1939" w:type="dxa"/>
            <w:shd w:val="clear" w:color="auto" w:fill="auto"/>
          </w:tcPr>
          <w:p w:rsidR="000B57C9" w:rsidRPr="00803DBA" w:rsidRDefault="005362EC" w:rsidP="005362EC">
            <w:pPr>
              <w:pStyle w:val="Sinespaciado"/>
              <w:rPr>
                <w:rFonts w:ascii="Arial" w:hAnsi="Arial" w:cs="Arial"/>
                <w:b/>
                <w:sz w:val="20"/>
                <w:szCs w:val="20"/>
                <w:lang w:val="es-ES_tradnl"/>
              </w:rPr>
            </w:pPr>
            <w:r>
              <w:rPr>
                <w:rFonts w:ascii="Arial" w:hAnsi="Arial" w:cs="Arial"/>
                <w:b/>
                <w:kern w:val="24"/>
                <w:sz w:val="20"/>
                <w:szCs w:val="20"/>
                <w:lang w:val="es-ES_tradnl"/>
              </w:rPr>
              <w:t>Identificador:</w:t>
            </w:r>
          </w:p>
        </w:tc>
        <w:tc>
          <w:tcPr>
            <w:tcW w:w="6555" w:type="dxa"/>
            <w:shd w:val="clear" w:color="auto" w:fill="auto"/>
          </w:tcPr>
          <w:p w:rsidR="000B57C9" w:rsidRPr="00803DBA" w:rsidRDefault="000B57C9" w:rsidP="00963284">
            <w:pPr>
              <w:pStyle w:val="Sinespaciado"/>
              <w:rPr>
                <w:rFonts w:ascii="Arial" w:hAnsi="Arial" w:cs="Arial"/>
                <w:sz w:val="20"/>
                <w:szCs w:val="20"/>
                <w:lang w:val="es-ES_tradnl"/>
              </w:rPr>
            </w:pPr>
            <w:r w:rsidRPr="00803DBA">
              <w:rPr>
                <w:rFonts w:ascii="Arial" w:hAnsi="Arial" w:cs="Arial"/>
                <w:sz w:val="20"/>
                <w:szCs w:val="20"/>
                <w:lang w:val="es-ES_tradnl"/>
              </w:rPr>
              <w:t>RF</w:t>
            </w:r>
            <w:r w:rsidR="005362EC">
              <w:rPr>
                <w:rFonts w:ascii="Arial" w:hAnsi="Arial" w:cs="Arial"/>
                <w:sz w:val="20"/>
                <w:szCs w:val="20"/>
                <w:lang w:val="es-ES_tradnl"/>
              </w:rPr>
              <w:t xml:space="preserve"> </w:t>
            </w:r>
            <w:r w:rsidRPr="00803DBA">
              <w:rPr>
                <w:rFonts w:ascii="Arial" w:hAnsi="Arial" w:cs="Arial"/>
                <w:sz w:val="20"/>
                <w:szCs w:val="20"/>
                <w:lang w:val="es-ES_tradnl"/>
              </w:rPr>
              <w:t>01</w:t>
            </w:r>
            <w:r w:rsidR="005362EC">
              <w:rPr>
                <w:rFonts w:ascii="Arial" w:hAnsi="Arial" w:cs="Arial"/>
                <w:sz w:val="20"/>
                <w:szCs w:val="20"/>
                <w:lang w:val="es-ES_tradnl"/>
              </w:rPr>
              <w:t>. Almacenar datos de registro de usuario</w:t>
            </w:r>
          </w:p>
        </w:tc>
      </w:tr>
      <w:tr w:rsidR="000B57C9" w:rsidRPr="00803DBA" w:rsidTr="000C11BC">
        <w:tc>
          <w:tcPr>
            <w:tcW w:w="1939" w:type="dxa"/>
            <w:shd w:val="clear" w:color="auto" w:fill="auto"/>
          </w:tcPr>
          <w:p w:rsidR="000B57C9" w:rsidRPr="00803DBA" w:rsidRDefault="005362EC" w:rsidP="00963284">
            <w:pPr>
              <w:pStyle w:val="Sinespaciado"/>
              <w:rPr>
                <w:rFonts w:ascii="Arial" w:hAnsi="Arial" w:cs="Arial"/>
                <w:b/>
                <w:sz w:val="20"/>
                <w:szCs w:val="20"/>
                <w:lang w:val="es-ES_tradnl"/>
              </w:rPr>
            </w:pPr>
            <w:r>
              <w:rPr>
                <w:rFonts w:ascii="Arial" w:hAnsi="Arial" w:cs="Arial"/>
                <w:b/>
                <w:kern w:val="24"/>
                <w:sz w:val="20"/>
                <w:szCs w:val="20"/>
                <w:lang w:val="es-ES_tradnl"/>
              </w:rPr>
              <w:t xml:space="preserve">Descripción: </w:t>
            </w:r>
          </w:p>
        </w:tc>
        <w:tc>
          <w:tcPr>
            <w:tcW w:w="6555" w:type="dxa"/>
            <w:shd w:val="clear" w:color="auto" w:fill="auto"/>
          </w:tcPr>
          <w:p w:rsidR="000B57C9" w:rsidRPr="00803DBA" w:rsidRDefault="005362EC" w:rsidP="00963284">
            <w:pPr>
              <w:pStyle w:val="Sinespaciado"/>
              <w:rPr>
                <w:rFonts w:ascii="Arial" w:hAnsi="Arial" w:cs="Arial"/>
                <w:sz w:val="20"/>
                <w:szCs w:val="20"/>
                <w:lang w:val="es-ES_tradnl"/>
              </w:rPr>
            </w:pPr>
            <w:r w:rsidRPr="00803DBA">
              <w:rPr>
                <w:rFonts w:ascii="Arial" w:hAnsi="Arial" w:cs="Arial"/>
                <w:sz w:val="20"/>
                <w:szCs w:val="20"/>
                <w:lang w:val="es-ES_tradnl"/>
              </w:rPr>
              <w:t xml:space="preserve">Los usuarios deberán </w:t>
            </w:r>
            <w:r>
              <w:rPr>
                <w:rFonts w:ascii="Arial" w:hAnsi="Arial" w:cs="Arial"/>
                <w:sz w:val="20"/>
                <w:szCs w:val="20"/>
                <w:lang w:val="es-ES_tradnl"/>
              </w:rPr>
              <w:t xml:space="preserve">hacer un registro </w:t>
            </w:r>
            <w:r w:rsidRPr="00803DBA">
              <w:rPr>
                <w:rFonts w:ascii="Arial" w:hAnsi="Arial" w:cs="Arial"/>
                <w:sz w:val="20"/>
                <w:szCs w:val="20"/>
                <w:lang w:val="es-ES_tradnl"/>
              </w:rPr>
              <w:t>para acceder</w:t>
            </w:r>
            <w:r>
              <w:rPr>
                <w:rFonts w:ascii="Arial" w:hAnsi="Arial" w:cs="Arial"/>
                <w:sz w:val="20"/>
                <w:szCs w:val="20"/>
                <w:lang w:val="es-ES_tradnl"/>
              </w:rPr>
              <w:t xml:space="preserve"> un equipo</w:t>
            </w:r>
            <w:r w:rsidR="001E1B1F">
              <w:rPr>
                <w:rFonts w:ascii="Arial" w:hAnsi="Arial" w:cs="Arial"/>
                <w:sz w:val="20"/>
                <w:szCs w:val="20"/>
                <w:lang w:val="es-ES_tradnl"/>
              </w:rPr>
              <w:t xml:space="preserve"> de</w:t>
            </w:r>
            <w:r>
              <w:rPr>
                <w:rFonts w:ascii="Arial" w:hAnsi="Arial" w:cs="Arial"/>
                <w:sz w:val="20"/>
                <w:szCs w:val="20"/>
                <w:lang w:val="es-ES_tradnl"/>
              </w:rPr>
              <w:t xml:space="preserve"> computacional al edificio</w:t>
            </w:r>
            <w:r w:rsidRPr="00803DBA">
              <w:rPr>
                <w:rFonts w:ascii="Arial" w:hAnsi="Arial" w:cs="Arial"/>
                <w:sz w:val="20"/>
                <w:szCs w:val="20"/>
                <w:lang w:val="es-ES_tradnl"/>
              </w:rPr>
              <w:t>.</w:t>
            </w:r>
          </w:p>
        </w:tc>
      </w:tr>
      <w:tr w:rsidR="000B57C9" w:rsidRPr="00803DBA" w:rsidTr="000C11BC">
        <w:tc>
          <w:tcPr>
            <w:tcW w:w="1939" w:type="dxa"/>
            <w:shd w:val="clear" w:color="auto" w:fill="auto"/>
          </w:tcPr>
          <w:p w:rsidR="000B57C9" w:rsidRPr="00803DBA" w:rsidRDefault="005362EC" w:rsidP="00963284">
            <w:pPr>
              <w:pStyle w:val="Sinespaciado"/>
              <w:rPr>
                <w:rFonts w:ascii="Arial" w:hAnsi="Arial" w:cs="Arial"/>
                <w:b/>
                <w:sz w:val="20"/>
                <w:szCs w:val="20"/>
                <w:lang w:val="es-ES_tradnl"/>
              </w:rPr>
            </w:pPr>
            <w:r>
              <w:rPr>
                <w:rFonts w:ascii="Arial" w:hAnsi="Arial" w:cs="Arial"/>
                <w:b/>
                <w:kern w:val="24"/>
                <w:sz w:val="20"/>
                <w:szCs w:val="20"/>
                <w:lang w:val="es-ES_tradnl"/>
              </w:rPr>
              <w:t>Entrada</w:t>
            </w:r>
            <w:r w:rsidR="000B57C9" w:rsidRPr="00803DBA">
              <w:rPr>
                <w:rFonts w:ascii="Arial" w:hAnsi="Arial" w:cs="Arial"/>
                <w:b/>
                <w:kern w:val="24"/>
                <w:sz w:val="20"/>
                <w:szCs w:val="20"/>
                <w:lang w:val="es-ES_tradnl"/>
              </w:rPr>
              <w:t>:</w:t>
            </w:r>
          </w:p>
        </w:tc>
        <w:tc>
          <w:tcPr>
            <w:tcW w:w="6555" w:type="dxa"/>
            <w:shd w:val="clear" w:color="auto" w:fill="auto"/>
          </w:tcPr>
          <w:p w:rsidR="005362EC" w:rsidRPr="00803DBA" w:rsidRDefault="005362EC" w:rsidP="00963284">
            <w:pPr>
              <w:pStyle w:val="Sinespaciado"/>
              <w:rPr>
                <w:rFonts w:ascii="Arial" w:hAnsi="Arial" w:cs="Arial"/>
                <w:sz w:val="20"/>
                <w:szCs w:val="20"/>
                <w:lang w:val="es-ES_tradnl"/>
              </w:rPr>
            </w:pPr>
            <w:r>
              <w:rPr>
                <w:rFonts w:ascii="Arial" w:hAnsi="Arial" w:cs="Arial"/>
                <w:sz w:val="20"/>
                <w:szCs w:val="20"/>
                <w:lang w:val="es-ES_tradnl"/>
              </w:rPr>
              <w:t xml:space="preserve">Ingresar datos personales </w:t>
            </w:r>
          </w:p>
        </w:tc>
      </w:tr>
      <w:tr w:rsidR="005362EC" w:rsidRPr="00803DBA" w:rsidTr="000C11BC">
        <w:tc>
          <w:tcPr>
            <w:tcW w:w="1939" w:type="dxa"/>
            <w:shd w:val="clear" w:color="auto" w:fill="auto"/>
          </w:tcPr>
          <w:p w:rsidR="005362EC" w:rsidRDefault="005362EC" w:rsidP="00963284">
            <w:pPr>
              <w:pStyle w:val="Sinespaciado"/>
              <w:rPr>
                <w:rFonts w:ascii="Arial" w:hAnsi="Arial" w:cs="Arial"/>
                <w:b/>
                <w:kern w:val="24"/>
                <w:sz w:val="20"/>
                <w:szCs w:val="20"/>
                <w:lang w:val="es-ES_tradnl"/>
              </w:rPr>
            </w:pPr>
            <w:r>
              <w:rPr>
                <w:rFonts w:ascii="Arial" w:hAnsi="Arial" w:cs="Arial"/>
                <w:b/>
                <w:kern w:val="24"/>
                <w:sz w:val="20"/>
                <w:szCs w:val="20"/>
                <w:lang w:val="es-ES_tradnl"/>
              </w:rPr>
              <w:t>Salida:</w:t>
            </w:r>
          </w:p>
        </w:tc>
        <w:tc>
          <w:tcPr>
            <w:tcW w:w="6555" w:type="dxa"/>
            <w:shd w:val="clear" w:color="auto" w:fill="auto"/>
          </w:tcPr>
          <w:p w:rsidR="005362EC" w:rsidRPr="00803DBA" w:rsidRDefault="005362EC" w:rsidP="00963284">
            <w:pPr>
              <w:pStyle w:val="Sinespaciado"/>
              <w:rPr>
                <w:rFonts w:ascii="Arial" w:hAnsi="Arial" w:cs="Arial"/>
                <w:sz w:val="20"/>
                <w:szCs w:val="20"/>
                <w:lang w:val="es-ES_tradnl"/>
              </w:rPr>
            </w:pPr>
            <w:r>
              <w:rPr>
                <w:rFonts w:ascii="Arial" w:hAnsi="Arial" w:cs="Arial"/>
                <w:sz w:val="20"/>
                <w:szCs w:val="20"/>
                <w:lang w:val="es-ES_tradnl"/>
              </w:rPr>
              <w:t>-----</w:t>
            </w:r>
          </w:p>
        </w:tc>
      </w:tr>
      <w:tr w:rsidR="005362EC" w:rsidRPr="00327848" w:rsidTr="000C11BC">
        <w:trPr>
          <w:trHeight w:val="337"/>
        </w:trPr>
        <w:tc>
          <w:tcPr>
            <w:tcW w:w="1939" w:type="dxa"/>
            <w:shd w:val="clear" w:color="auto" w:fill="auto"/>
          </w:tcPr>
          <w:p w:rsidR="005362EC" w:rsidRDefault="005362EC" w:rsidP="005362EC">
            <w:pPr>
              <w:pStyle w:val="Sinespaciado"/>
              <w:rPr>
                <w:rFonts w:ascii="Arial" w:hAnsi="Arial" w:cs="Arial"/>
                <w:b/>
                <w:kern w:val="24"/>
                <w:sz w:val="20"/>
                <w:szCs w:val="20"/>
                <w:lang w:val="es-ES_tradnl"/>
              </w:rPr>
            </w:pPr>
            <w:r>
              <w:rPr>
                <w:rFonts w:ascii="Arial" w:hAnsi="Arial" w:cs="Arial"/>
                <w:b/>
                <w:kern w:val="24"/>
                <w:sz w:val="20"/>
                <w:szCs w:val="20"/>
                <w:lang w:val="es-ES_tradnl"/>
              </w:rPr>
              <w:t>Excepciones:</w:t>
            </w:r>
          </w:p>
        </w:tc>
        <w:tc>
          <w:tcPr>
            <w:tcW w:w="6555" w:type="dxa"/>
            <w:shd w:val="clear" w:color="auto" w:fill="auto"/>
          </w:tcPr>
          <w:p w:rsidR="00327848" w:rsidRDefault="00327848" w:rsidP="00327848">
            <w:pPr>
              <w:pStyle w:val="Sinespaciado"/>
              <w:numPr>
                <w:ilvl w:val="0"/>
                <w:numId w:val="31"/>
              </w:numPr>
              <w:rPr>
                <w:rFonts w:ascii="Arial" w:hAnsi="Arial" w:cs="Arial"/>
                <w:sz w:val="20"/>
                <w:szCs w:val="20"/>
                <w:lang w:val="es-ES_tradnl"/>
              </w:rPr>
            </w:pPr>
            <w:r>
              <w:rPr>
                <w:rFonts w:ascii="Arial" w:hAnsi="Arial" w:cs="Arial"/>
                <w:sz w:val="20"/>
                <w:szCs w:val="20"/>
                <w:lang w:val="es-ES_tradnl"/>
              </w:rPr>
              <w:t>No puede ingresar sus datos porque ya está registrado.</w:t>
            </w:r>
          </w:p>
          <w:p w:rsidR="005362EC" w:rsidRDefault="00327848" w:rsidP="00327848">
            <w:pPr>
              <w:pStyle w:val="Sinespaciado"/>
              <w:numPr>
                <w:ilvl w:val="0"/>
                <w:numId w:val="31"/>
              </w:numPr>
              <w:rPr>
                <w:rFonts w:ascii="Arial" w:hAnsi="Arial" w:cs="Arial"/>
                <w:sz w:val="20"/>
                <w:szCs w:val="20"/>
                <w:lang w:val="es-ES_tradnl"/>
              </w:rPr>
            </w:pPr>
            <w:r>
              <w:rPr>
                <w:rFonts w:ascii="Arial" w:hAnsi="Arial" w:cs="Arial"/>
                <w:sz w:val="20"/>
                <w:szCs w:val="20"/>
                <w:lang w:val="es-ES_tradnl"/>
              </w:rPr>
              <w:t xml:space="preserve">Su estado de matrícula es desertado por tanto debe matricularse nuevamente el próximo año. </w:t>
            </w:r>
          </w:p>
        </w:tc>
      </w:tr>
      <w:tr w:rsidR="000B57C9" w:rsidRPr="00803DBA" w:rsidTr="000C11BC">
        <w:tc>
          <w:tcPr>
            <w:tcW w:w="1939" w:type="dxa"/>
            <w:shd w:val="clear" w:color="auto" w:fill="auto"/>
          </w:tcPr>
          <w:p w:rsidR="000B57C9" w:rsidRPr="00803DBA" w:rsidRDefault="005362EC" w:rsidP="00963284">
            <w:pPr>
              <w:pStyle w:val="Sinespaciado"/>
              <w:rPr>
                <w:rFonts w:ascii="Arial" w:hAnsi="Arial" w:cs="Arial"/>
                <w:b/>
                <w:sz w:val="20"/>
                <w:szCs w:val="20"/>
                <w:lang w:val="es-ES_tradnl"/>
              </w:rPr>
            </w:pPr>
            <w:r>
              <w:rPr>
                <w:rFonts w:ascii="Arial" w:hAnsi="Arial" w:cs="Arial"/>
                <w:b/>
                <w:kern w:val="24"/>
                <w:sz w:val="20"/>
                <w:szCs w:val="20"/>
                <w:lang w:val="es-ES_tradnl"/>
              </w:rPr>
              <w:t>Caso de uso relacionado:</w:t>
            </w:r>
          </w:p>
        </w:tc>
        <w:tc>
          <w:tcPr>
            <w:tcW w:w="6555" w:type="dxa"/>
            <w:shd w:val="clear" w:color="auto" w:fill="auto"/>
          </w:tcPr>
          <w:p w:rsidR="000B57C9" w:rsidRDefault="00327848" w:rsidP="005362EC">
            <w:pPr>
              <w:pStyle w:val="Sinespaciado"/>
              <w:rPr>
                <w:rFonts w:ascii="Arial" w:hAnsi="Arial" w:cs="Arial"/>
                <w:sz w:val="20"/>
                <w:szCs w:val="20"/>
                <w:lang w:val="es-ES_tradnl"/>
              </w:rPr>
            </w:pPr>
            <w:r>
              <w:rPr>
                <w:rFonts w:ascii="Arial" w:hAnsi="Arial" w:cs="Arial"/>
                <w:sz w:val="20"/>
                <w:szCs w:val="20"/>
                <w:lang w:val="es-ES_tradnl"/>
              </w:rPr>
              <w:t>Cu</w:t>
            </w:r>
            <w:r w:rsidR="005362EC">
              <w:rPr>
                <w:rFonts w:ascii="Arial" w:hAnsi="Arial" w:cs="Arial"/>
                <w:sz w:val="20"/>
                <w:szCs w:val="20"/>
                <w:lang w:val="es-ES_tradnl"/>
              </w:rPr>
              <w:t xml:space="preserve"> </w:t>
            </w:r>
            <w:r>
              <w:rPr>
                <w:rFonts w:ascii="Arial" w:hAnsi="Arial" w:cs="Arial"/>
                <w:sz w:val="20"/>
                <w:szCs w:val="20"/>
                <w:lang w:val="es-ES_tradnl"/>
              </w:rPr>
              <w:t xml:space="preserve">02 </w:t>
            </w:r>
          </w:p>
          <w:p w:rsidR="00327848" w:rsidRPr="00803DBA" w:rsidRDefault="00327848" w:rsidP="005362EC">
            <w:pPr>
              <w:pStyle w:val="Sinespaciado"/>
              <w:rPr>
                <w:rFonts w:ascii="Arial" w:hAnsi="Arial" w:cs="Arial"/>
                <w:sz w:val="20"/>
                <w:szCs w:val="20"/>
                <w:lang w:val="es-ES_tradnl"/>
              </w:rPr>
            </w:pPr>
            <w:r>
              <w:rPr>
                <w:rFonts w:ascii="Arial" w:hAnsi="Arial" w:cs="Arial"/>
                <w:sz w:val="20"/>
                <w:szCs w:val="20"/>
                <w:lang w:val="es-ES_tradnl"/>
              </w:rPr>
              <w:t>Cu 03</w:t>
            </w:r>
          </w:p>
        </w:tc>
      </w:tr>
    </w:tbl>
    <w:p w:rsidR="000B57C9" w:rsidRDefault="000B57C9" w:rsidP="000B57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0B57C9" w:rsidRPr="00803DBA" w:rsidTr="00963284">
        <w:tc>
          <w:tcPr>
            <w:tcW w:w="1951" w:type="dxa"/>
            <w:shd w:val="clear" w:color="auto" w:fill="auto"/>
          </w:tcPr>
          <w:p w:rsidR="000B57C9" w:rsidRPr="00803DBA" w:rsidRDefault="00327848" w:rsidP="00327848">
            <w:pPr>
              <w:pStyle w:val="Sinespaciado"/>
              <w:rPr>
                <w:rFonts w:ascii="Arial" w:hAnsi="Arial" w:cs="Arial"/>
                <w:b/>
                <w:sz w:val="20"/>
                <w:szCs w:val="20"/>
                <w:lang w:val="es-ES_tradnl"/>
              </w:rPr>
            </w:pPr>
            <w:r>
              <w:rPr>
                <w:rFonts w:ascii="Arial" w:hAnsi="Arial" w:cs="Arial"/>
                <w:b/>
                <w:kern w:val="24"/>
                <w:sz w:val="20"/>
                <w:szCs w:val="20"/>
                <w:lang w:val="es-ES_tradnl"/>
              </w:rPr>
              <w:t>Identificador</w:t>
            </w:r>
            <w:r w:rsidR="000B57C9" w:rsidRPr="00803DBA">
              <w:rPr>
                <w:rFonts w:ascii="Arial" w:hAnsi="Arial" w:cs="Arial"/>
                <w:b/>
                <w:kern w:val="24"/>
                <w:sz w:val="20"/>
                <w:szCs w:val="20"/>
                <w:lang w:val="es-ES_tradnl"/>
              </w:rPr>
              <w:t>:</w:t>
            </w:r>
          </w:p>
        </w:tc>
        <w:tc>
          <w:tcPr>
            <w:tcW w:w="6693" w:type="dxa"/>
            <w:shd w:val="clear" w:color="auto" w:fill="auto"/>
          </w:tcPr>
          <w:p w:rsidR="000B57C9" w:rsidRPr="00803DBA" w:rsidRDefault="000B57C9" w:rsidP="00963284">
            <w:pPr>
              <w:pStyle w:val="Sinespaciado"/>
              <w:rPr>
                <w:rFonts w:ascii="Arial" w:hAnsi="Arial" w:cs="Arial"/>
                <w:sz w:val="20"/>
                <w:szCs w:val="20"/>
                <w:lang w:val="es-ES_tradnl"/>
              </w:rPr>
            </w:pPr>
            <w:r>
              <w:rPr>
                <w:rFonts w:ascii="Arial" w:hAnsi="Arial" w:cs="Arial"/>
                <w:sz w:val="20"/>
                <w:szCs w:val="20"/>
                <w:lang w:val="es-ES_tradnl"/>
              </w:rPr>
              <w:t>RF</w:t>
            </w:r>
            <w:r w:rsidR="00327848">
              <w:rPr>
                <w:rFonts w:ascii="Arial" w:hAnsi="Arial" w:cs="Arial"/>
                <w:sz w:val="20"/>
                <w:szCs w:val="20"/>
                <w:lang w:val="es-ES_tradnl"/>
              </w:rPr>
              <w:t xml:space="preserve"> </w:t>
            </w:r>
            <w:r>
              <w:rPr>
                <w:rFonts w:ascii="Arial" w:hAnsi="Arial" w:cs="Arial"/>
                <w:sz w:val="20"/>
                <w:szCs w:val="20"/>
                <w:lang w:val="es-ES_tradnl"/>
              </w:rPr>
              <w:t>02</w:t>
            </w:r>
            <w:r w:rsidR="00327848">
              <w:rPr>
                <w:rFonts w:ascii="Arial" w:hAnsi="Arial" w:cs="Arial"/>
                <w:sz w:val="20"/>
                <w:szCs w:val="20"/>
                <w:lang w:val="es-ES_tradnl"/>
              </w:rPr>
              <w:t>. Verificar si el usuario pertenece a la sede.</w:t>
            </w:r>
          </w:p>
        </w:tc>
      </w:tr>
      <w:tr w:rsidR="000B57C9" w:rsidRPr="00803DBA" w:rsidTr="00963284">
        <w:tc>
          <w:tcPr>
            <w:tcW w:w="1951" w:type="dxa"/>
            <w:shd w:val="clear" w:color="auto" w:fill="auto"/>
          </w:tcPr>
          <w:p w:rsidR="000B57C9" w:rsidRPr="00803DBA" w:rsidRDefault="00327848" w:rsidP="00963284">
            <w:pPr>
              <w:pStyle w:val="Sinespaciado"/>
              <w:rPr>
                <w:rFonts w:ascii="Arial" w:hAnsi="Arial" w:cs="Arial"/>
                <w:b/>
                <w:sz w:val="20"/>
                <w:szCs w:val="20"/>
                <w:lang w:val="es-ES_tradnl"/>
              </w:rPr>
            </w:pPr>
            <w:r>
              <w:rPr>
                <w:rFonts w:ascii="Arial" w:hAnsi="Arial" w:cs="Arial"/>
                <w:b/>
                <w:kern w:val="24"/>
                <w:sz w:val="20"/>
                <w:szCs w:val="20"/>
                <w:lang w:val="es-ES_tradnl"/>
              </w:rPr>
              <w:t xml:space="preserve">Descripción: </w:t>
            </w:r>
          </w:p>
        </w:tc>
        <w:tc>
          <w:tcPr>
            <w:tcW w:w="6693" w:type="dxa"/>
            <w:shd w:val="clear" w:color="auto" w:fill="auto"/>
          </w:tcPr>
          <w:p w:rsidR="000B57C9" w:rsidRPr="00803DBA" w:rsidRDefault="00327848" w:rsidP="00963284">
            <w:pPr>
              <w:pStyle w:val="Sinespaciado"/>
              <w:rPr>
                <w:rFonts w:ascii="Arial" w:hAnsi="Arial" w:cs="Arial"/>
                <w:sz w:val="20"/>
                <w:szCs w:val="20"/>
                <w:lang w:val="es-ES_tradnl"/>
              </w:rPr>
            </w:pPr>
            <w:r>
              <w:rPr>
                <w:rFonts w:ascii="Arial" w:hAnsi="Arial" w:cs="Arial"/>
                <w:sz w:val="20"/>
                <w:szCs w:val="20"/>
                <w:lang w:val="es-ES_tradnl"/>
              </w:rPr>
              <w:t>El sistema hará una validación para comprobar si el usuario que va a ingresar puede o no registrarse en la página principal.</w:t>
            </w:r>
          </w:p>
        </w:tc>
      </w:tr>
      <w:tr w:rsidR="000B57C9" w:rsidRPr="00803DBA" w:rsidTr="00963284">
        <w:tc>
          <w:tcPr>
            <w:tcW w:w="1951" w:type="dxa"/>
            <w:shd w:val="clear" w:color="auto" w:fill="auto"/>
          </w:tcPr>
          <w:p w:rsidR="000B57C9" w:rsidRPr="00803DBA" w:rsidRDefault="00327848" w:rsidP="00963284">
            <w:pPr>
              <w:pStyle w:val="Sinespaciado"/>
              <w:rPr>
                <w:rFonts w:ascii="Arial" w:hAnsi="Arial" w:cs="Arial"/>
                <w:b/>
                <w:sz w:val="20"/>
                <w:szCs w:val="20"/>
                <w:lang w:val="es-ES_tradnl"/>
              </w:rPr>
            </w:pPr>
            <w:r>
              <w:rPr>
                <w:rFonts w:ascii="Arial" w:hAnsi="Arial" w:cs="Arial"/>
                <w:b/>
                <w:kern w:val="24"/>
                <w:sz w:val="20"/>
                <w:szCs w:val="20"/>
                <w:lang w:val="es-ES_tradnl"/>
              </w:rPr>
              <w:t>Entrada:</w:t>
            </w:r>
          </w:p>
        </w:tc>
        <w:tc>
          <w:tcPr>
            <w:tcW w:w="6693" w:type="dxa"/>
            <w:shd w:val="clear" w:color="auto" w:fill="auto"/>
          </w:tcPr>
          <w:p w:rsidR="000B57C9" w:rsidRPr="00803DBA" w:rsidRDefault="00327848" w:rsidP="00963284">
            <w:pPr>
              <w:pStyle w:val="Sinespaciado"/>
              <w:rPr>
                <w:rFonts w:ascii="Arial" w:hAnsi="Arial" w:cs="Arial"/>
                <w:sz w:val="20"/>
                <w:szCs w:val="20"/>
                <w:lang w:val="es-ES_tradnl"/>
              </w:rPr>
            </w:pPr>
            <w:r>
              <w:rPr>
                <w:rFonts w:ascii="Arial" w:hAnsi="Arial" w:cs="Arial"/>
                <w:sz w:val="20"/>
                <w:szCs w:val="20"/>
                <w:lang w:val="es-ES_tradnl"/>
              </w:rPr>
              <w:t xml:space="preserve">Solicitar carnet y acercarlo al lector de códigos de barras. </w:t>
            </w:r>
          </w:p>
        </w:tc>
      </w:tr>
      <w:tr w:rsidR="00327848" w:rsidRPr="00803DBA" w:rsidTr="00963284">
        <w:tc>
          <w:tcPr>
            <w:tcW w:w="1951" w:type="dxa"/>
            <w:shd w:val="clear" w:color="auto" w:fill="auto"/>
          </w:tcPr>
          <w:p w:rsidR="00327848" w:rsidRDefault="00327848" w:rsidP="00963284">
            <w:pPr>
              <w:pStyle w:val="Sinespaciado"/>
              <w:rPr>
                <w:rFonts w:ascii="Arial" w:hAnsi="Arial" w:cs="Arial"/>
                <w:b/>
                <w:kern w:val="24"/>
                <w:sz w:val="20"/>
                <w:szCs w:val="20"/>
                <w:lang w:val="es-ES_tradnl"/>
              </w:rPr>
            </w:pPr>
            <w:r>
              <w:rPr>
                <w:rFonts w:ascii="Arial" w:hAnsi="Arial" w:cs="Arial"/>
                <w:b/>
                <w:kern w:val="24"/>
                <w:sz w:val="20"/>
                <w:szCs w:val="20"/>
                <w:lang w:val="es-ES_tradnl"/>
              </w:rPr>
              <w:t>Salida:</w:t>
            </w:r>
          </w:p>
        </w:tc>
        <w:tc>
          <w:tcPr>
            <w:tcW w:w="6693" w:type="dxa"/>
            <w:shd w:val="clear" w:color="auto" w:fill="auto"/>
          </w:tcPr>
          <w:p w:rsidR="00327848" w:rsidRDefault="00327848" w:rsidP="00327848">
            <w:pPr>
              <w:pStyle w:val="Sinespaciado"/>
              <w:rPr>
                <w:rFonts w:ascii="Arial" w:hAnsi="Arial" w:cs="Arial"/>
                <w:sz w:val="20"/>
                <w:szCs w:val="20"/>
                <w:lang w:val="es-ES_tradnl"/>
              </w:rPr>
            </w:pPr>
            <w:r>
              <w:rPr>
                <w:rFonts w:ascii="Arial" w:hAnsi="Arial" w:cs="Arial"/>
                <w:sz w:val="20"/>
                <w:szCs w:val="20"/>
                <w:lang w:val="es-ES_tradnl"/>
              </w:rPr>
              <w:t>Mostrar en pantalla si es usuario registrado.</w:t>
            </w:r>
          </w:p>
        </w:tc>
      </w:tr>
      <w:tr w:rsidR="000B57C9" w:rsidRPr="00803DBA" w:rsidTr="00963284">
        <w:tc>
          <w:tcPr>
            <w:tcW w:w="1951" w:type="dxa"/>
            <w:shd w:val="clear" w:color="auto" w:fill="auto"/>
          </w:tcPr>
          <w:p w:rsidR="000B57C9" w:rsidRPr="00803DBA" w:rsidRDefault="00327848" w:rsidP="00963284">
            <w:pPr>
              <w:pStyle w:val="Sinespaciado"/>
              <w:rPr>
                <w:rFonts w:ascii="Arial" w:hAnsi="Arial" w:cs="Arial"/>
                <w:b/>
                <w:sz w:val="20"/>
                <w:szCs w:val="20"/>
                <w:lang w:val="es-ES_tradnl"/>
              </w:rPr>
            </w:pPr>
            <w:r>
              <w:rPr>
                <w:rFonts w:ascii="Arial" w:hAnsi="Arial" w:cs="Arial"/>
                <w:b/>
                <w:kern w:val="24"/>
                <w:sz w:val="20"/>
                <w:szCs w:val="20"/>
                <w:lang w:val="es-ES_tradnl"/>
              </w:rPr>
              <w:t>Excepciones:</w:t>
            </w:r>
          </w:p>
        </w:tc>
        <w:tc>
          <w:tcPr>
            <w:tcW w:w="6693" w:type="dxa"/>
            <w:shd w:val="clear" w:color="auto" w:fill="auto"/>
          </w:tcPr>
          <w:p w:rsidR="00AF2648" w:rsidRPr="00803DBA" w:rsidRDefault="00AF2648" w:rsidP="00327848">
            <w:pPr>
              <w:pStyle w:val="Sinespaciado"/>
              <w:tabs>
                <w:tab w:val="left" w:pos="2292"/>
              </w:tabs>
              <w:rPr>
                <w:rFonts w:ascii="Arial" w:hAnsi="Arial" w:cs="Arial"/>
                <w:sz w:val="20"/>
                <w:szCs w:val="20"/>
                <w:lang w:val="es-ES_tradnl"/>
              </w:rPr>
            </w:pPr>
            <w:r>
              <w:rPr>
                <w:rFonts w:ascii="Arial" w:hAnsi="Arial" w:cs="Arial"/>
                <w:sz w:val="20"/>
                <w:szCs w:val="20"/>
                <w:lang w:val="es-ES_tradnl"/>
              </w:rPr>
              <w:t xml:space="preserve">En caso de no ingresar elementos computacionales a la sede, solo se procede a revisar el maletín y a dejar ingresar a los usuarios. </w:t>
            </w:r>
          </w:p>
        </w:tc>
      </w:tr>
      <w:tr w:rsidR="00327848" w:rsidRPr="00803DBA" w:rsidTr="00963284">
        <w:tc>
          <w:tcPr>
            <w:tcW w:w="1951" w:type="dxa"/>
            <w:shd w:val="clear" w:color="auto" w:fill="auto"/>
          </w:tcPr>
          <w:p w:rsidR="00327848" w:rsidRDefault="00327848" w:rsidP="00963284">
            <w:pPr>
              <w:pStyle w:val="Sinespaciado"/>
              <w:rPr>
                <w:rFonts w:ascii="Arial" w:hAnsi="Arial" w:cs="Arial"/>
                <w:b/>
                <w:kern w:val="24"/>
                <w:sz w:val="20"/>
                <w:szCs w:val="20"/>
                <w:lang w:val="es-ES_tradnl"/>
              </w:rPr>
            </w:pPr>
            <w:r>
              <w:rPr>
                <w:rFonts w:ascii="Arial" w:hAnsi="Arial" w:cs="Arial"/>
                <w:b/>
                <w:kern w:val="24"/>
                <w:sz w:val="20"/>
                <w:szCs w:val="20"/>
                <w:lang w:val="es-ES_tradnl"/>
              </w:rPr>
              <w:t>Caso de uso relacionado:</w:t>
            </w:r>
          </w:p>
        </w:tc>
        <w:tc>
          <w:tcPr>
            <w:tcW w:w="6693" w:type="dxa"/>
            <w:shd w:val="clear" w:color="auto" w:fill="auto"/>
          </w:tcPr>
          <w:p w:rsidR="00327848" w:rsidRDefault="00327848" w:rsidP="00327848">
            <w:pPr>
              <w:pStyle w:val="Sinespaciado"/>
              <w:tabs>
                <w:tab w:val="left" w:pos="2292"/>
              </w:tabs>
              <w:rPr>
                <w:rFonts w:ascii="Arial" w:hAnsi="Arial" w:cs="Arial"/>
                <w:sz w:val="20"/>
                <w:szCs w:val="20"/>
                <w:lang w:val="es-ES_tradnl"/>
              </w:rPr>
            </w:pPr>
            <w:r>
              <w:rPr>
                <w:rFonts w:ascii="Arial" w:hAnsi="Arial" w:cs="Arial"/>
                <w:sz w:val="20"/>
                <w:szCs w:val="20"/>
                <w:lang w:val="es-ES_tradnl"/>
              </w:rPr>
              <w:t>Cu 04</w:t>
            </w:r>
          </w:p>
        </w:tc>
      </w:tr>
    </w:tbl>
    <w:p w:rsidR="00327848" w:rsidRDefault="00327848" w:rsidP="000B57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0B57C9" w:rsidRPr="00803DBA" w:rsidTr="00963284">
        <w:tc>
          <w:tcPr>
            <w:tcW w:w="1951" w:type="dxa"/>
            <w:shd w:val="clear" w:color="auto" w:fill="auto"/>
          </w:tcPr>
          <w:p w:rsidR="000B57C9" w:rsidRPr="00803DBA" w:rsidRDefault="000B57C9" w:rsidP="00327848">
            <w:pPr>
              <w:pStyle w:val="Sinespaciado"/>
              <w:rPr>
                <w:rFonts w:ascii="Arial" w:hAnsi="Arial" w:cs="Arial"/>
                <w:b/>
                <w:sz w:val="20"/>
                <w:szCs w:val="20"/>
                <w:lang w:val="es-ES_tradnl"/>
              </w:rPr>
            </w:pPr>
            <w:r w:rsidRPr="00803DBA">
              <w:rPr>
                <w:rFonts w:ascii="Arial" w:hAnsi="Arial" w:cs="Arial"/>
                <w:b/>
                <w:kern w:val="24"/>
                <w:sz w:val="20"/>
                <w:szCs w:val="20"/>
                <w:lang w:val="es-ES_tradnl"/>
              </w:rPr>
              <w:t>Identifica</w:t>
            </w:r>
            <w:r w:rsidR="00327848">
              <w:rPr>
                <w:rFonts w:ascii="Arial" w:hAnsi="Arial" w:cs="Arial"/>
                <w:b/>
                <w:kern w:val="24"/>
                <w:sz w:val="20"/>
                <w:szCs w:val="20"/>
                <w:lang w:val="es-ES_tradnl"/>
              </w:rPr>
              <w:t>dor:</w:t>
            </w:r>
          </w:p>
        </w:tc>
        <w:tc>
          <w:tcPr>
            <w:tcW w:w="6693" w:type="dxa"/>
            <w:shd w:val="clear" w:color="auto" w:fill="auto"/>
          </w:tcPr>
          <w:p w:rsidR="000B57C9" w:rsidRPr="00803DBA" w:rsidRDefault="000B57C9" w:rsidP="00963284">
            <w:pPr>
              <w:pStyle w:val="Sinespaciado"/>
              <w:rPr>
                <w:rFonts w:ascii="Arial" w:hAnsi="Arial" w:cs="Arial"/>
                <w:sz w:val="20"/>
                <w:szCs w:val="20"/>
                <w:lang w:val="es-ES_tradnl"/>
              </w:rPr>
            </w:pPr>
            <w:r>
              <w:rPr>
                <w:rFonts w:ascii="Arial" w:hAnsi="Arial" w:cs="Arial"/>
                <w:sz w:val="20"/>
                <w:szCs w:val="20"/>
                <w:lang w:val="es-ES_tradnl"/>
              </w:rPr>
              <w:t>RF</w:t>
            </w:r>
            <w:r w:rsidR="00327848">
              <w:rPr>
                <w:rFonts w:ascii="Arial" w:hAnsi="Arial" w:cs="Arial"/>
                <w:sz w:val="20"/>
                <w:szCs w:val="20"/>
                <w:lang w:val="es-ES_tradnl"/>
              </w:rPr>
              <w:t xml:space="preserve"> </w:t>
            </w:r>
            <w:r>
              <w:rPr>
                <w:rFonts w:ascii="Arial" w:hAnsi="Arial" w:cs="Arial"/>
                <w:sz w:val="20"/>
                <w:szCs w:val="20"/>
                <w:lang w:val="es-ES_tradnl"/>
              </w:rPr>
              <w:t>03</w:t>
            </w:r>
            <w:r w:rsidR="00327848">
              <w:rPr>
                <w:rFonts w:ascii="Arial" w:hAnsi="Arial" w:cs="Arial"/>
                <w:sz w:val="20"/>
                <w:szCs w:val="20"/>
                <w:lang w:val="es-ES_tradnl"/>
              </w:rPr>
              <w:t>. Asociar el código de barras del carnet con la plataforma.</w:t>
            </w:r>
          </w:p>
        </w:tc>
      </w:tr>
      <w:tr w:rsidR="000B57C9" w:rsidRPr="00803DBA" w:rsidTr="00963284">
        <w:tc>
          <w:tcPr>
            <w:tcW w:w="1951" w:type="dxa"/>
            <w:shd w:val="clear" w:color="auto" w:fill="auto"/>
          </w:tcPr>
          <w:p w:rsidR="000B57C9" w:rsidRPr="00803DBA" w:rsidRDefault="00327848" w:rsidP="00963284">
            <w:pPr>
              <w:pStyle w:val="Sinespaciado"/>
              <w:rPr>
                <w:rFonts w:ascii="Arial" w:hAnsi="Arial" w:cs="Arial"/>
                <w:b/>
                <w:sz w:val="20"/>
                <w:szCs w:val="20"/>
                <w:lang w:val="es-ES_tradnl"/>
              </w:rPr>
            </w:pPr>
            <w:r>
              <w:rPr>
                <w:rFonts w:ascii="Arial" w:hAnsi="Arial" w:cs="Arial"/>
                <w:b/>
                <w:sz w:val="20"/>
                <w:szCs w:val="20"/>
                <w:lang w:val="es-ES_tradnl"/>
              </w:rPr>
              <w:t xml:space="preserve">Descripción: </w:t>
            </w:r>
          </w:p>
        </w:tc>
        <w:tc>
          <w:tcPr>
            <w:tcW w:w="6693" w:type="dxa"/>
            <w:shd w:val="clear" w:color="auto" w:fill="auto"/>
          </w:tcPr>
          <w:p w:rsidR="000B57C9" w:rsidRPr="00803DBA" w:rsidRDefault="00327848" w:rsidP="00963284">
            <w:pPr>
              <w:pStyle w:val="Sinespaciado"/>
              <w:rPr>
                <w:rFonts w:ascii="Arial" w:hAnsi="Arial" w:cs="Arial"/>
                <w:sz w:val="20"/>
                <w:szCs w:val="20"/>
                <w:lang w:val="es-ES_tradnl"/>
              </w:rPr>
            </w:pPr>
            <w:r w:rsidRPr="00803DBA">
              <w:rPr>
                <w:rFonts w:ascii="Arial" w:hAnsi="Arial" w:cs="Arial"/>
                <w:sz w:val="20"/>
                <w:szCs w:val="20"/>
                <w:lang w:val="es-ES_tradnl"/>
              </w:rPr>
              <w:t>Los usuarios deberán identificarse para acceder a cualquier parte del sistema.</w:t>
            </w:r>
          </w:p>
        </w:tc>
      </w:tr>
      <w:tr w:rsidR="000B57C9" w:rsidRPr="00803DBA" w:rsidTr="00963284">
        <w:tc>
          <w:tcPr>
            <w:tcW w:w="1951" w:type="dxa"/>
            <w:shd w:val="clear" w:color="auto" w:fill="auto"/>
          </w:tcPr>
          <w:p w:rsidR="000B57C9" w:rsidRPr="00803DBA" w:rsidRDefault="00327848" w:rsidP="00963284">
            <w:pPr>
              <w:pStyle w:val="Sinespaciado"/>
              <w:rPr>
                <w:rFonts w:ascii="Arial" w:hAnsi="Arial" w:cs="Arial"/>
                <w:b/>
                <w:sz w:val="20"/>
                <w:szCs w:val="20"/>
                <w:lang w:val="es-ES_tradnl"/>
              </w:rPr>
            </w:pPr>
            <w:r>
              <w:rPr>
                <w:rFonts w:ascii="Arial" w:hAnsi="Arial" w:cs="Arial"/>
                <w:b/>
                <w:kern w:val="24"/>
                <w:sz w:val="20"/>
                <w:szCs w:val="20"/>
                <w:lang w:val="es-ES_tradnl"/>
              </w:rPr>
              <w:t>Entrada:</w:t>
            </w:r>
          </w:p>
        </w:tc>
        <w:tc>
          <w:tcPr>
            <w:tcW w:w="6693" w:type="dxa"/>
            <w:shd w:val="clear" w:color="auto" w:fill="auto"/>
          </w:tcPr>
          <w:p w:rsidR="000B57C9" w:rsidRPr="00803DBA" w:rsidRDefault="00DA4AF0" w:rsidP="00963284">
            <w:pPr>
              <w:pStyle w:val="Sinespaciado"/>
              <w:rPr>
                <w:rFonts w:ascii="Arial" w:hAnsi="Arial" w:cs="Arial"/>
                <w:sz w:val="20"/>
                <w:szCs w:val="20"/>
                <w:lang w:val="es-ES_tradnl"/>
              </w:rPr>
            </w:pPr>
            <w:r>
              <w:rPr>
                <w:rFonts w:ascii="Arial" w:hAnsi="Arial" w:cs="Arial"/>
                <w:sz w:val="20"/>
                <w:szCs w:val="20"/>
                <w:lang w:val="es-ES_tradnl"/>
              </w:rPr>
              <w:t>Presentar carnet al guardia de seguridad.</w:t>
            </w:r>
          </w:p>
        </w:tc>
      </w:tr>
      <w:tr w:rsidR="000B57C9" w:rsidRPr="00803DBA" w:rsidTr="00963284">
        <w:tc>
          <w:tcPr>
            <w:tcW w:w="1951" w:type="dxa"/>
            <w:shd w:val="clear" w:color="auto" w:fill="auto"/>
          </w:tcPr>
          <w:p w:rsidR="000B57C9" w:rsidRPr="00803DBA" w:rsidRDefault="00327848" w:rsidP="00963284">
            <w:pPr>
              <w:pStyle w:val="Sinespaciado"/>
              <w:rPr>
                <w:rFonts w:ascii="Arial" w:hAnsi="Arial" w:cs="Arial"/>
                <w:b/>
                <w:sz w:val="20"/>
                <w:szCs w:val="20"/>
                <w:lang w:val="es-ES_tradnl"/>
              </w:rPr>
            </w:pPr>
            <w:r>
              <w:rPr>
                <w:rFonts w:ascii="Arial" w:hAnsi="Arial" w:cs="Arial"/>
                <w:b/>
                <w:sz w:val="20"/>
                <w:szCs w:val="20"/>
                <w:lang w:val="es-ES_tradnl"/>
              </w:rPr>
              <w:t>Salida:</w:t>
            </w:r>
          </w:p>
        </w:tc>
        <w:tc>
          <w:tcPr>
            <w:tcW w:w="6693" w:type="dxa"/>
            <w:shd w:val="clear" w:color="auto" w:fill="auto"/>
          </w:tcPr>
          <w:p w:rsidR="000B57C9" w:rsidRPr="00803DBA" w:rsidRDefault="000B57C9" w:rsidP="00963284">
            <w:pPr>
              <w:pStyle w:val="Sinespaciado"/>
              <w:rPr>
                <w:rFonts w:ascii="Arial" w:hAnsi="Arial" w:cs="Arial"/>
                <w:sz w:val="20"/>
                <w:szCs w:val="20"/>
                <w:lang w:val="es-ES_tradnl"/>
              </w:rPr>
            </w:pPr>
            <w:r w:rsidRPr="00803DBA">
              <w:rPr>
                <w:rFonts w:ascii="Arial" w:hAnsi="Arial" w:cs="Arial"/>
                <w:sz w:val="20"/>
                <w:szCs w:val="20"/>
                <w:lang w:val="es-ES_tradnl"/>
              </w:rPr>
              <w:t>El sistema podrá ser consultado por cualquier usuario dependiendo del módulo en el cual se encuentre y su nivel de accesibilidad.</w:t>
            </w:r>
          </w:p>
        </w:tc>
      </w:tr>
      <w:tr w:rsidR="00AF2648" w:rsidRPr="00803DBA" w:rsidTr="00963284">
        <w:tc>
          <w:tcPr>
            <w:tcW w:w="1951" w:type="dxa"/>
            <w:shd w:val="clear" w:color="auto" w:fill="auto"/>
          </w:tcPr>
          <w:p w:rsidR="00AF2648" w:rsidRDefault="00AF2648" w:rsidP="00963284">
            <w:pPr>
              <w:pStyle w:val="Sinespaciado"/>
              <w:rPr>
                <w:rFonts w:ascii="Arial" w:hAnsi="Arial" w:cs="Arial"/>
                <w:b/>
                <w:sz w:val="20"/>
                <w:szCs w:val="20"/>
                <w:lang w:val="es-ES_tradnl"/>
              </w:rPr>
            </w:pPr>
            <w:r>
              <w:rPr>
                <w:rFonts w:ascii="Arial" w:hAnsi="Arial" w:cs="Arial"/>
                <w:b/>
                <w:sz w:val="20"/>
                <w:szCs w:val="20"/>
                <w:lang w:val="es-ES_tradnl"/>
              </w:rPr>
              <w:t xml:space="preserve">Excepciones: </w:t>
            </w:r>
          </w:p>
        </w:tc>
        <w:tc>
          <w:tcPr>
            <w:tcW w:w="6693" w:type="dxa"/>
            <w:shd w:val="clear" w:color="auto" w:fill="auto"/>
          </w:tcPr>
          <w:p w:rsidR="00AF2648" w:rsidRPr="00803DBA" w:rsidRDefault="00AF2648" w:rsidP="001E1B1F">
            <w:pPr>
              <w:pStyle w:val="Sinespaciado"/>
              <w:tabs>
                <w:tab w:val="left" w:pos="2292"/>
              </w:tabs>
              <w:rPr>
                <w:rFonts w:ascii="Arial" w:hAnsi="Arial" w:cs="Arial"/>
                <w:sz w:val="20"/>
                <w:szCs w:val="20"/>
                <w:lang w:val="es-ES_tradnl"/>
              </w:rPr>
            </w:pPr>
            <w:r>
              <w:rPr>
                <w:rFonts w:ascii="Arial" w:hAnsi="Arial" w:cs="Arial"/>
                <w:sz w:val="20"/>
                <w:szCs w:val="20"/>
                <w:lang w:val="es-ES_tradnl"/>
              </w:rPr>
              <w:t>En caso de no contar con el carnet de aprendiz Sena, se procede a realizar un registro manual.</w:t>
            </w:r>
          </w:p>
        </w:tc>
      </w:tr>
      <w:tr w:rsidR="00AF2648" w:rsidRPr="00803DBA" w:rsidTr="00963284">
        <w:tc>
          <w:tcPr>
            <w:tcW w:w="1951" w:type="dxa"/>
            <w:shd w:val="clear" w:color="auto" w:fill="auto"/>
          </w:tcPr>
          <w:p w:rsidR="00AF2648" w:rsidRDefault="00AF2648" w:rsidP="00963284">
            <w:pPr>
              <w:pStyle w:val="Sinespaciado"/>
              <w:rPr>
                <w:rFonts w:ascii="Arial" w:hAnsi="Arial" w:cs="Arial"/>
                <w:b/>
                <w:sz w:val="20"/>
                <w:szCs w:val="20"/>
                <w:lang w:val="es-ES_tradnl"/>
              </w:rPr>
            </w:pPr>
            <w:r>
              <w:rPr>
                <w:rFonts w:ascii="Arial" w:hAnsi="Arial" w:cs="Arial"/>
                <w:b/>
                <w:sz w:val="20"/>
                <w:szCs w:val="20"/>
                <w:lang w:val="es-ES_tradnl"/>
              </w:rPr>
              <w:t>Caso de uso relacionado:</w:t>
            </w:r>
          </w:p>
        </w:tc>
        <w:tc>
          <w:tcPr>
            <w:tcW w:w="6693" w:type="dxa"/>
            <w:shd w:val="clear" w:color="auto" w:fill="auto"/>
          </w:tcPr>
          <w:p w:rsidR="00AF2648" w:rsidRDefault="00AF2648" w:rsidP="00963284">
            <w:pPr>
              <w:pStyle w:val="Sinespaciado"/>
              <w:rPr>
                <w:rFonts w:ascii="Arial" w:hAnsi="Arial" w:cs="Arial"/>
                <w:sz w:val="20"/>
                <w:szCs w:val="20"/>
                <w:lang w:val="es-ES_tradnl"/>
              </w:rPr>
            </w:pPr>
            <w:r>
              <w:rPr>
                <w:rFonts w:ascii="Arial" w:hAnsi="Arial" w:cs="Arial"/>
                <w:sz w:val="20"/>
                <w:szCs w:val="20"/>
                <w:lang w:val="es-ES_tradnl"/>
              </w:rPr>
              <w:t>Cu 1.1</w:t>
            </w:r>
          </w:p>
        </w:tc>
      </w:tr>
    </w:tbl>
    <w:p w:rsidR="000B57C9" w:rsidRDefault="000B57C9" w:rsidP="000B57C9">
      <w:pPr>
        <w:pStyle w:val="Prrafodelista"/>
        <w:ind w:left="525"/>
      </w:pPr>
    </w:p>
    <w:p w:rsidR="002573FE" w:rsidRDefault="002573FE" w:rsidP="000B57C9">
      <w:pPr>
        <w:pStyle w:val="Prrafodelista"/>
        <w:ind w:left="525"/>
      </w:pPr>
    </w:p>
    <w:p w:rsidR="002573FE" w:rsidRDefault="002573FE" w:rsidP="000B57C9">
      <w:pPr>
        <w:pStyle w:val="Prrafodelista"/>
        <w:ind w:left="525"/>
      </w:pPr>
    </w:p>
    <w:p w:rsidR="002573FE" w:rsidRDefault="002573FE" w:rsidP="000B57C9">
      <w:pPr>
        <w:pStyle w:val="Prrafodelista"/>
        <w:ind w:left="525"/>
      </w:pPr>
    </w:p>
    <w:p w:rsidR="002573FE" w:rsidRDefault="002573FE" w:rsidP="000B57C9">
      <w:pPr>
        <w:pStyle w:val="Prrafodelista"/>
        <w:ind w:left="525"/>
      </w:pPr>
    </w:p>
    <w:p w:rsidR="002573FE" w:rsidRDefault="002573FE" w:rsidP="000B57C9">
      <w:pPr>
        <w:pStyle w:val="Prrafodelista"/>
        <w:ind w:left="525"/>
      </w:pPr>
    </w:p>
    <w:p w:rsidR="002573FE" w:rsidRDefault="002573FE" w:rsidP="000B57C9">
      <w:pPr>
        <w:pStyle w:val="Prrafodelista"/>
        <w:ind w:left="525"/>
      </w:pPr>
    </w:p>
    <w:p w:rsidR="002573FE" w:rsidRDefault="002573FE" w:rsidP="000B57C9">
      <w:pPr>
        <w:pStyle w:val="Prrafodelista"/>
        <w:ind w:left="525"/>
      </w:pPr>
    </w:p>
    <w:p w:rsidR="002573FE" w:rsidRDefault="002573FE" w:rsidP="000B57C9">
      <w:pPr>
        <w:pStyle w:val="Prrafodelista"/>
        <w:ind w:left="525"/>
      </w:pPr>
    </w:p>
    <w:p w:rsidR="002573FE" w:rsidRDefault="002573FE" w:rsidP="000B57C9">
      <w:pPr>
        <w:pStyle w:val="Prrafodelista"/>
        <w:ind w:left="525"/>
      </w:pPr>
    </w:p>
    <w:p w:rsidR="002573FE" w:rsidRDefault="002573FE" w:rsidP="000B57C9">
      <w:pPr>
        <w:pStyle w:val="Prrafodelista"/>
        <w:ind w:left="525"/>
      </w:pPr>
    </w:p>
    <w:p w:rsidR="00AF2648" w:rsidRPr="00AF2648" w:rsidRDefault="00AF2648" w:rsidP="00AF2648">
      <w:pPr>
        <w:pStyle w:val="Sinespaciado"/>
        <w:tabs>
          <w:tab w:val="left" w:pos="2292"/>
        </w:tabs>
        <w:rPr>
          <w:rFonts w:ascii="Arial" w:hAnsi="Arial" w:cs="Arial"/>
          <w:sz w:val="20"/>
          <w:szCs w:val="20"/>
          <w:lang w:val="es-ES_tradnl"/>
        </w:rPr>
      </w:pPr>
    </w:p>
    <w:p w:rsidR="000B57C9" w:rsidRDefault="00C02704" w:rsidP="00DA4AF0">
      <w:pPr>
        <w:pStyle w:val="Ttulo2"/>
        <w:numPr>
          <w:ilvl w:val="1"/>
          <w:numId w:val="14"/>
        </w:numPr>
        <w:rPr>
          <w:rFonts w:ascii="Arial" w:hAnsi="Arial" w:cs="Arial"/>
          <w:sz w:val="24"/>
          <w:szCs w:val="24"/>
        </w:rPr>
      </w:pPr>
      <w:bookmarkStart w:id="150" w:name="_Toc517614815"/>
      <w:r w:rsidRPr="00C02704">
        <w:rPr>
          <w:rFonts w:ascii="Arial" w:hAnsi="Arial" w:cs="Arial"/>
          <w:color w:val="000000" w:themeColor="text1"/>
          <w:sz w:val="24"/>
          <w:szCs w:val="24"/>
        </w:rPr>
        <w:lastRenderedPageBreak/>
        <w:t>REQUERIMIENTOS NO FUNCIONALES.</w:t>
      </w:r>
      <w:bookmarkEnd w:id="150"/>
      <w:r w:rsidRPr="00C02704">
        <w:rPr>
          <w:rFonts w:ascii="Arial" w:hAnsi="Arial" w:cs="Arial"/>
          <w:sz w:val="24"/>
          <w:szCs w:val="24"/>
        </w:rPr>
        <w:t xml:space="preserve"> </w:t>
      </w:r>
    </w:p>
    <w:tbl>
      <w:tblPr>
        <w:tblStyle w:val="Tablaconcuadrcula"/>
        <w:tblW w:w="0" w:type="auto"/>
        <w:tblLook w:val="04A0" w:firstRow="1" w:lastRow="0" w:firstColumn="1" w:lastColumn="0" w:noHBand="0" w:noVBand="1"/>
      </w:tblPr>
      <w:tblGrid>
        <w:gridCol w:w="959"/>
        <w:gridCol w:w="7685"/>
      </w:tblGrid>
      <w:tr w:rsidR="002573FE" w:rsidTr="002573FE">
        <w:tc>
          <w:tcPr>
            <w:tcW w:w="959" w:type="dxa"/>
          </w:tcPr>
          <w:p w:rsidR="002573FE" w:rsidRDefault="002573FE" w:rsidP="002573FE">
            <w:pPr>
              <w:rPr>
                <w:lang w:val="es-CO"/>
              </w:rPr>
            </w:pPr>
            <w:r>
              <w:rPr>
                <w:lang w:val="es-CO"/>
              </w:rPr>
              <w:t>RNF. 01</w:t>
            </w:r>
          </w:p>
        </w:tc>
        <w:tc>
          <w:tcPr>
            <w:tcW w:w="7685" w:type="dxa"/>
          </w:tcPr>
          <w:p w:rsidR="002573FE" w:rsidRDefault="002573FE" w:rsidP="002573FE">
            <w:pPr>
              <w:rPr>
                <w:lang w:val="es-CO"/>
              </w:rPr>
            </w:pPr>
            <w:r>
              <w:rPr>
                <w:lang w:val="es-CO"/>
              </w:rPr>
              <w:t xml:space="preserve">El sistema debe ser capaz de almacenar más de 1.000 usuarios, esto se hará a través de una base de datos que registre todos y cada uno de ellos. </w:t>
            </w:r>
          </w:p>
          <w:p w:rsidR="002573FE" w:rsidRDefault="002573FE" w:rsidP="002573FE">
            <w:pPr>
              <w:rPr>
                <w:lang w:val="es-CO"/>
              </w:rPr>
            </w:pPr>
          </w:p>
        </w:tc>
      </w:tr>
      <w:tr w:rsidR="002573FE" w:rsidTr="002573FE">
        <w:tc>
          <w:tcPr>
            <w:tcW w:w="959" w:type="dxa"/>
          </w:tcPr>
          <w:p w:rsidR="002573FE" w:rsidRDefault="00937B48" w:rsidP="002573FE">
            <w:pPr>
              <w:rPr>
                <w:lang w:val="es-CO"/>
              </w:rPr>
            </w:pPr>
            <w:r>
              <w:rPr>
                <w:lang w:val="es-CO"/>
              </w:rPr>
              <w:t>RNF. 02</w:t>
            </w:r>
          </w:p>
        </w:tc>
        <w:tc>
          <w:tcPr>
            <w:tcW w:w="7685" w:type="dxa"/>
          </w:tcPr>
          <w:p w:rsidR="002573FE" w:rsidRDefault="002573FE" w:rsidP="002573FE">
            <w:r w:rsidRPr="00C119A4">
              <w:t>Los datos modificados en la base de datos deben ser actualizados para todos los usuarios que acceden en menos de 2 segundos</w:t>
            </w:r>
            <w:r>
              <w:t>.</w:t>
            </w:r>
          </w:p>
          <w:p w:rsidR="002573FE" w:rsidRPr="002573FE" w:rsidRDefault="002573FE" w:rsidP="002573FE"/>
        </w:tc>
      </w:tr>
      <w:tr w:rsidR="002573FE" w:rsidTr="002573FE">
        <w:tc>
          <w:tcPr>
            <w:tcW w:w="959" w:type="dxa"/>
          </w:tcPr>
          <w:p w:rsidR="002573FE" w:rsidRDefault="00937B48" w:rsidP="002573FE">
            <w:pPr>
              <w:rPr>
                <w:lang w:val="es-CO"/>
              </w:rPr>
            </w:pPr>
            <w:r>
              <w:rPr>
                <w:lang w:val="es-CO"/>
              </w:rPr>
              <w:t>RNF. 03</w:t>
            </w:r>
          </w:p>
        </w:tc>
        <w:tc>
          <w:tcPr>
            <w:tcW w:w="7685" w:type="dxa"/>
          </w:tcPr>
          <w:p w:rsidR="002573FE" w:rsidRDefault="002573FE" w:rsidP="002573FE">
            <w:r>
              <w:t>El sistema no continuará operando después de 16 horas diarias, esto para reducir el consumo de energía.</w:t>
            </w:r>
          </w:p>
          <w:p w:rsidR="002573FE" w:rsidRPr="002573FE" w:rsidRDefault="002573FE" w:rsidP="002573FE"/>
        </w:tc>
      </w:tr>
      <w:tr w:rsidR="002573FE" w:rsidTr="002573FE">
        <w:tc>
          <w:tcPr>
            <w:tcW w:w="959" w:type="dxa"/>
          </w:tcPr>
          <w:p w:rsidR="002573FE" w:rsidRDefault="00937B48" w:rsidP="002573FE">
            <w:pPr>
              <w:rPr>
                <w:lang w:val="es-CO"/>
              </w:rPr>
            </w:pPr>
            <w:r>
              <w:rPr>
                <w:lang w:val="es-CO"/>
              </w:rPr>
              <w:t>RNF. 04</w:t>
            </w:r>
          </w:p>
        </w:tc>
        <w:tc>
          <w:tcPr>
            <w:tcW w:w="7685" w:type="dxa"/>
          </w:tcPr>
          <w:p w:rsidR="002573FE" w:rsidRDefault="002573FE" w:rsidP="002573FE">
            <w:r>
              <w:t>El sistema debe mostrar mensajes de error en caso de que algo no se adapte a los parámetros establecidos dentro de este mismo.</w:t>
            </w:r>
          </w:p>
          <w:p w:rsidR="002573FE" w:rsidRPr="002573FE" w:rsidRDefault="002573FE" w:rsidP="002573FE"/>
        </w:tc>
      </w:tr>
      <w:tr w:rsidR="002573FE" w:rsidTr="002573FE">
        <w:tc>
          <w:tcPr>
            <w:tcW w:w="959" w:type="dxa"/>
          </w:tcPr>
          <w:p w:rsidR="002573FE" w:rsidRDefault="00937B48" w:rsidP="002573FE">
            <w:pPr>
              <w:rPr>
                <w:lang w:val="es-CO"/>
              </w:rPr>
            </w:pPr>
            <w:r>
              <w:rPr>
                <w:lang w:val="es-CO"/>
              </w:rPr>
              <w:t>RNF. 05</w:t>
            </w:r>
          </w:p>
        </w:tc>
        <w:tc>
          <w:tcPr>
            <w:tcW w:w="7685" w:type="dxa"/>
          </w:tcPr>
          <w:p w:rsidR="002573FE" w:rsidRDefault="002573FE" w:rsidP="002573FE">
            <w:pPr>
              <w:rPr>
                <w:lang w:val="es-CO"/>
              </w:rPr>
            </w:pPr>
            <w:r>
              <w:t xml:space="preserve">El sistema debe asegurar que los datos estén protegidos del acceso no autorizado. </w:t>
            </w:r>
          </w:p>
          <w:p w:rsidR="002573FE" w:rsidRDefault="002573FE" w:rsidP="002573FE">
            <w:pPr>
              <w:rPr>
                <w:lang w:val="es-CO"/>
              </w:rPr>
            </w:pPr>
          </w:p>
        </w:tc>
      </w:tr>
      <w:tr w:rsidR="002573FE" w:rsidTr="002573FE">
        <w:tc>
          <w:tcPr>
            <w:tcW w:w="959" w:type="dxa"/>
          </w:tcPr>
          <w:p w:rsidR="002573FE" w:rsidRDefault="00937B48" w:rsidP="002573FE">
            <w:pPr>
              <w:rPr>
                <w:lang w:val="es-CO"/>
              </w:rPr>
            </w:pPr>
            <w:r>
              <w:rPr>
                <w:lang w:val="es-CO"/>
              </w:rPr>
              <w:t>RNF. 06</w:t>
            </w:r>
          </w:p>
        </w:tc>
        <w:tc>
          <w:tcPr>
            <w:tcW w:w="7685" w:type="dxa"/>
          </w:tcPr>
          <w:p w:rsidR="002573FE" w:rsidRDefault="002573FE" w:rsidP="002573FE">
            <w:pPr>
              <w:rPr>
                <w:lang w:val="es-CO"/>
              </w:rPr>
            </w:pPr>
            <w:r>
              <w:rPr>
                <w:lang w:val="es-CO"/>
              </w:rPr>
              <w:t>El tiempo de registro de usuario debe ser menor a 3 minutos, esta función se realizara a la entrada del Sena.</w:t>
            </w:r>
          </w:p>
          <w:p w:rsidR="002573FE" w:rsidRDefault="002573FE" w:rsidP="002573FE">
            <w:pPr>
              <w:rPr>
                <w:lang w:val="es-CO"/>
              </w:rPr>
            </w:pPr>
          </w:p>
        </w:tc>
      </w:tr>
    </w:tbl>
    <w:p w:rsidR="002573FE" w:rsidRPr="002573FE" w:rsidRDefault="002573FE" w:rsidP="002573FE">
      <w:pPr>
        <w:rPr>
          <w:lang w:val="es-CO"/>
        </w:rPr>
      </w:pPr>
    </w:p>
    <w:p w:rsidR="00DA4AF0" w:rsidRPr="00DA4AF0" w:rsidRDefault="00DA4AF0" w:rsidP="00DA4AF0">
      <w:pPr>
        <w:rPr>
          <w:lang w:val="es-CO"/>
        </w:rPr>
      </w:pPr>
    </w:p>
    <w:p w:rsidR="000C11BC" w:rsidRDefault="00937B48" w:rsidP="005D6138">
      <w:bookmarkStart w:id="151" w:name="_Toc509758923"/>
      <w:bookmarkStart w:id="152" w:name="_Toc509762114"/>
      <w:bookmarkStart w:id="153" w:name="_Toc509769030"/>
      <w:r>
        <w:t xml:space="preserve">REQUERIMIENTOS DEL </w:t>
      </w:r>
      <w:r w:rsidR="000C11BC" w:rsidRPr="005D6138">
        <w:t>SOFTWARE</w:t>
      </w:r>
      <w:bookmarkEnd w:id="151"/>
      <w:bookmarkEnd w:id="152"/>
      <w:bookmarkEnd w:id="153"/>
      <w:r w:rsidR="000C11BC" w:rsidRPr="005D6138">
        <w:t>:</w:t>
      </w:r>
      <w:r w:rsidR="004D18DA">
        <w:t xml:space="preserve"> aplicación prey anti robo, base de datos, página web.</w:t>
      </w:r>
    </w:p>
    <w:p w:rsidR="000C11BC" w:rsidRPr="000C11BC" w:rsidRDefault="00937B48" w:rsidP="000C11BC">
      <w:pPr>
        <w:rPr>
          <w:lang w:val="es-CO"/>
        </w:rPr>
      </w:pPr>
      <w:r>
        <w:rPr>
          <w:lang w:val="es-CO"/>
        </w:rPr>
        <w:t xml:space="preserve">REQUERIMIENTOS DEL </w:t>
      </w:r>
      <w:r w:rsidR="000C11BC" w:rsidRPr="000C11BC">
        <w:rPr>
          <w:lang w:val="es-CO"/>
        </w:rPr>
        <w:t>HARDWARE</w:t>
      </w:r>
      <w:r w:rsidR="000C11BC">
        <w:rPr>
          <w:lang w:val="es-CO"/>
        </w:rPr>
        <w:t>:</w:t>
      </w:r>
      <w:r w:rsidR="000C11BC" w:rsidRPr="000C11BC">
        <w:rPr>
          <w:lang w:val="es-CO"/>
        </w:rPr>
        <w:t xml:space="preserve"> </w:t>
      </w:r>
      <w:r w:rsidR="004D18DA">
        <w:rPr>
          <w:lang w:val="es-CO"/>
        </w:rPr>
        <w:t>Equipo, CPU, memoria RAM de 1 Tera, lector de barras</w:t>
      </w:r>
      <w:r>
        <w:rPr>
          <w:lang w:val="es-CO"/>
        </w:rPr>
        <w:t>.</w:t>
      </w:r>
    </w:p>
    <w:p w:rsidR="000C11BC" w:rsidRPr="005D6138" w:rsidRDefault="000C11BC" w:rsidP="005D6138">
      <w:bookmarkStart w:id="154" w:name="_Toc509758924"/>
      <w:bookmarkStart w:id="155" w:name="_Toc509762115"/>
      <w:bookmarkStart w:id="156" w:name="_Toc509769031"/>
      <w:r w:rsidRPr="005D6138">
        <w:t>REQUERIMIENTOS DEL EQUIPO</w:t>
      </w:r>
      <w:bookmarkEnd w:id="154"/>
      <w:bookmarkEnd w:id="155"/>
      <w:bookmarkEnd w:id="156"/>
      <w:r w:rsidRPr="005D6138">
        <w:t xml:space="preserve">: </w:t>
      </w:r>
    </w:p>
    <w:p w:rsidR="000C11BC" w:rsidRDefault="000C11BC" w:rsidP="000C11BC">
      <w:pPr>
        <w:pStyle w:val="Prrafodelista"/>
        <w:numPr>
          <w:ilvl w:val="0"/>
          <w:numId w:val="23"/>
        </w:numPr>
        <w:rPr>
          <w:lang w:val="es-CO"/>
        </w:rPr>
      </w:pPr>
      <w:r w:rsidRPr="006E544B">
        <w:rPr>
          <w:lang w:val="es-CO"/>
        </w:rPr>
        <w:t>Contar con capacidad RAM mayor a 4Gb</w:t>
      </w:r>
      <w:r>
        <w:rPr>
          <w:lang w:val="es-CO"/>
        </w:rPr>
        <w:t>.</w:t>
      </w:r>
    </w:p>
    <w:p w:rsidR="000C11BC" w:rsidRDefault="000C11BC" w:rsidP="000C11BC">
      <w:pPr>
        <w:pStyle w:val="Prrafodelista"/>
        <w:numPr>
          <w:ilvl w:val="0"/>
          <w:numId w:val="23"/>
        </w:numPr>
        <w:rPr>
          <w:lang w:val="es-CO"/>
        </w:rPr>
      </w:pPr>
      <w:r>
        <w:rPr>
          <w:lang w:val="es-CO"/>
        </w:rPr>
        <w:t>Disco duro con capacidad de memoria de 1Tb.</w:t>
      </w:r>
    </w:p>
    <w:p w:rsidR="000C11BC" w:rsidRDefault="000C11BC" w:rsidP="000C11BC">
      <w:pPr>
        <w:pStyle w:val="Prrafodelista"/>
        <w:numPr>
          <w:ilvl w:val="0"/>
          <w:numId w:val="23"/>
        </w:numPr>
        <w:rPr>
          <w:lang w:val="es-CO"/>
        </w:rPr>
      </w:pPr>
      <w:r>
        <w:rPr>
          <w:lang w:val="es-CO"/>
        </w:rPr>
        <w:t>Aplicación que da la funcionalidad del proyecto.</w:t>
      </w:r>
    </w:p>
    <w:p w:rsidR="000C11BC" w:rsidRDefault="000C11BC" w:rsidP="000C11BC">
      <w:pPr>
        <w:pStyle w:val="Prrafodelista"/>
        <w:numPr>
          <w:ilvl w:val="0"/>
          <w:numId w:val="23"/>
        </w:numPr>
        <w:rPr>
          <w:lang w:val="es-CO"/>
        </w:rPr>
      </w:pPr>
      <w:r>
        <w:rPr>
          <w:lang w:val="es-CO"/>
        </w:rPr>
        <w:t>Equipo de un procesador con capacidad de resistir el proyecto.</w:t>
      </w:r>
    </w:p>
    <w:p w:rsidR="000C11BC" w:rsidRPr="000B57C9" w:rsidRDefault="000C11BC" w:rsidP="005D6138">
      <w:bookmarkStart w:id="157" w:name="_Toc509758925"/>
      <w:bookmarkStart w:id="158" w:name="_Toc509762116"/>
      <w:bookmarkStart w:id="159" w:name="_Toc509769032"/>
      <w:r w:rsidRPr="000B57C9">
        <w:t>REQUERIMIENTOS DEL PERSONAL</w:t>
      </w:r>
      <w:bookmarkEnd w:id="157"/>
      <w:bookmarkEnd w:id="158"/>
      <w:bookmarkEnd w:id="159"/>
      <w:r>
        <w:t>:</w:t>
      </w:r>
    </w:p>
    <w:p w:rsidR="000C11BC" w:rsidRDefault="000C11BC" w:rsidP="000C11BC">
      <w:pPr>
        <w:jc w:val="both"/>
        <w:rPr>
          <w:lang w:val="es-CO"/>
        </w:rPr>
      </w:pPr>
      <w:r>
        <w:rPr>
          <w:lang w:val="es-CO"/>
        </w:rPr>
        <w:t>Seguridad: recibir capacitación brindada por los aprendices encargados del nuevo software</w:t>
      </w:r>
      <w:r w:rsidR="00937B48">
        <w:rPr>
          <w:lang w:val="es-CO"/>
        </w:rPr>
        <w:t>.</w:t>
      </w:r>
      <w:r>
        <w:rPr>
          <w:lang w:val="es-CO"/>
        </w:rPr>
        <w:t xml:space="preserve"> </w:t>
      </w:r>
    </w:p>
    <w:p w:rsidR="000C11BC" w:rsidRDefault="000C11BC" w:rsidP="000C11BC">
      <w:pPr>
        <w:jc w:val="both"/>
        <w:rPr>
          <w:lang w:val="es-CO"/>
        </w:rPr>
      </w:pPr>
      <w:r>
        <w:rPr>
          <w:lang w:val="es-CO"/>
        </w:rPr>
        <w:t>Aprendices e instructores: revisar la página del CEET donde se encontrara información relacionada con el uso del nuevo sistema</w:t>
      </w:r>
      <w:r w:rsidR="00937B48">
        <w:rPr>
          <w:lang w:val="es-CO"/>
        </w:rPr>
        <w:t>.</w:t>
      </w:r>
    </w:p>
    <w:p w:rsidR="00937B48" w:rsidRDefault="00937B48" w:rsidP="000C11BC">
      <w:pPr>
        <w:jc w:val="both"/>
        <w:rPr>
          <w:lang w:val="es-CO"/>
        </w:rPr>
      </w:pPr>
    </w:p>
    <w:p w:rsidR="00937B48" w:rsidRDefault="00937B48" w:rsidP="000C11BC">
      <w:pPr>
        <w:jc w:val="both"/>
        <w:rPr>
          <w:lang w:val="es-CO"/>
        </w:rPr>
      </w:pPr>
    </w:p>
    <w:p w:rsidR="00937B48" w:rsidRDefault="00937B48" w:rsidP="000C11BC">
      <w:pPr>
        <w:jc w:val="both"/>
        <w:rPr>
          <w:lang w:val="es-CO"/>
        </w:rPr>
      </w:pPr>
    </w:p>
    <w:p w:rsidR="00671188" w:rsidRPr="00D3770D" w:rsidRDefault="00671188" w:rsidP="00D3770D">
      <w:pPr>
        <w:pStyle w:val="Ttulo2"/>
        <w:numPr>
          <w:ilvl w:val="1"/>
          <w:numId w:val="14"/>
        </w:numPr>
        <w:rPr>
          <w:rFonts w:ascii="Arial" w:hAnsi="Arial" w:cs="Arial"/>
          <w:color w:val="auto"/>
          <w:sz w:val="24"/>
          <w:szCs w:val="24"/>
        </w:rPr>
      </w:pPr>
      <w:bookmarkStart w:id="160" w:name="_Toc509758922"/>
      <w:bookmarkStart w:id="161" w:name="_Toc509762113"/>
      <w:bookmarkStart w:id="162" w:name="_Toc509769029"/>
      <w:bookmarkStart w:id="163" w:name="_Toc517614816"/>
      <w:r w:rsidRPr="00D3770D">
        <w:rPr>
          <w:rFonts w:ascii="Arial" w:hAnsi="Arial" w:cs="Arial"/>
          <w:color w:val="auto"/>
          <w:sz w:val="24"/>
          <w:szCs w:val="24"/>
        </w:rPr>
        <w:lastRenderedPageBreak/>
        <w:t>DIAGRAMAS DE FLUJO DE DATOS DEL NUEVO SISTEMA</w:t>
      </w:r>
      <w:bookmarkEnd w:id="160"/>
      <w:bookmarkEnd w:id="161"/>
      <w:bookmarkEnd w:id="162"/>
      <w:bookmarkEnd w:id="163"/>
      <w:r w:rsidRPr="00D3770D">
        <w:rPr>
          <w:rFonts w:ascii="Arial" w:hAnsi="Arial" w:cs="Arial"/>
          <w:color w:val="auto"/>
          <w:sz w:val="24"/>
          <w:szCs w:val="24"/>
        </w:rPr>
        <w:t xml:space="preserve"> </w:t>
      </w:r>
    </w:p>
    <w:p w:rsidR="00B64FCE" w:rsidRDefault="00B64FCE" w:rsidP="00B64FCE">
      <w:pPr>
        <w:rPr>
          <w:rFonts w:cs="Arial"/>
          <w:szCs w:val="24"/>
        </w:rPr>
      </w:pPr>
    </w:p>
    <w:p w:rsidR="00B64FCE" w:rsidRPr="00445805" w:rsidRDefault="00B64FCE" w:rsidP="00B64FCE">
      <w:pPr>
        <w:rPr>
          <w:rFonts w:cs="Arial"/>
          <w:szCs w:val="24"/>
        </w:rPr>
      </w:pPr>
      <w:r w:rsidRPr="00445805">
        <w:rPr>
          <w:rFonts w:cs="Arial"/>
          <w:noProof/>
          <w:szCs w:val="24"/>
          <w:lang w:eastAsia="es-ES"/>
        </w:rPr>
        <mc:AlternateContent>
          <mc:Choice Requires="wps">
            <w:drawing>
              <wp:anchor distT="0" distB="0" distL="114300" distR="114300" simplePos="0" relativeHeight="251608064" behindDoc="0" locked="0" layoutInCell="1" allowOverlap="1" wp14:anchorId="5E7F4A87" wp14:editId="545B027F">
                <wp:simplePos x="0" y="0"/>
                <wp:positionH relativeFrom="column">
                  <wp:posOffset>1282065</wp:posOffset>
                </wp:positionH>
                <wp:positionV relativeFrom="paragraph">
                  <wp:posOffset>127272</wp:posOffset>
                </wp:positionV>
                <wp:extent cx="2503714" cy="587829"/>
                <wp:effectExtent l="0" t="0" r="11430" b="22225"/>
                <wp:wrapNone/>
                <wp:docPr id="1" name="1 Rectángulo"/>
                <wp:cNvGraphicFramePr/>
                <a:graphic xmlns:a="http://schemas.openxmlformats.org/drawingml/2006/main">
                  <a:graphicData uri="http://schemas.microsoft.com/office/word/2010/wordprocessingShape">
                    <wps:wsp>
                      <wps:cNvSpPr/>
                      <wps:spPr>
                        <a:xfrm>
                          <a:off x="0" y="0"/>
                          <a:ext cx="2503714" cy="587829"/>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AE0ED6" w:rsidRPr="00912B58" w:rsidRDefault="00AE0ED6" w:rsidP="00B64FCE">
                            <w:pPr>
                              <w:jc w:val="center"/>
                              <w:rPr>
                                <w:rFonts w:ascii="Algerian" w:hAnsi="Algerian"/>
                                <w:lang w:val="es-CO"/>
                              </w:rPr>
                            </w:pPr>
                            <w:r w:rsidRPr="00912B58">
                              <w:rPr>
                                <w:rFonts w:ascii="Algerian" w:hAnsi="Algerian"/>
                                <w:lang w:val="es-CO"/>
                              </w:rPr>
                              <w:t>Automatización del ingreso y salida de computadores.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7F4A87" id="1 Rectángulo" o:spid="_x0000_s1027" style="position:absolute;margin-left:100.95pt;margin-top:10pt;width:197.15pt;height:46.3pt;z-index:25160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" fillcolor="#82a0d7 [2168]" strokecolor="#4472c4 [3208]" strokeweight=".5pt">
                <v:fill color2="#678ccf [2616]" rotate="t" colors="0 #a8b7df;.5 #9aabd9;1 #879ed7" focus="100%" type="gradient">
                  <o:fill v:ext="view" type="gradientUnscaled"/>
                </v:fill>
                <v:textbox>
                  <w:txbxContent>
                    <w:p w:rsidR="00AE0ED6" w:rsidRPr="00912B58" w:rsidRDefault="00AE0ED6" w:rsidP="00B64FCE">
                      <w:pPr>
                        <w:jc w:val="center"/>
                        <w:rPr>
                          <w:rFonts w:ascii="Algerian" w:hAnsi="Algerian"/>
                          <w:lang w:val="es-CO"/>
                        </w:rPr>
                      </w:pPr>
                      <w:r w:rsidRPr="00912B58">
                        <w:rPr>
                          <w:rFonts w:ascii="Algerian" w:hAnsi="Algerian"/>
                          <w:lang w:val="es-CO"/>
                        </w:rPr>
                        <w:t>Automatización del ingreso y salida de computadores.</w:t>
                      </w:r>
                    </w:p>
                  </w:txbxContent>
                </v:textbox>
              </v:rect>
            </w:pict>
          </mc:Fallback>
        </mc:AlternateContent>
      </w:r>
    </w:p>
    <w:p w:rsidR="00B64FCE" w:rsidRPr="00445805" w:rsidRDefault="00B64FCE" w:rsidP="00B64FCE">
      <w:pPr>
        <w:rPr>
          <w:rFonts w:cs="Arial"/>
          <w:szCs w:val="24"/>
        </w:rPr>
      </w:pPr>
    </w:p>
    <w:p w:rsidR="00B64FCE" w:rsidRPr="00445805" w:rsidRDefault="00B64FCE" w:rsidP="00B64FCE">
      <w:pPr>
        <w:tabs>
          <w:tab w:val="left" w:pos="2126"/>
        </w:tabs>
        <w:rPr>
          <w:rFonts w:cs="Arial"/>
          <w:szCs w:val="24"/>
        </w:rPr>
      </w:pPr>
      <w:r w:rsidRPr="00445805">
        <w:rPr>
          <w:rFonts w:cs="Arial"/>
          <w:noProof/>
          <w:szCs w:val="24"/>
          <w:lang w:eastAsia="es-ES"/>
        </w:rPr>
        <mc:AlternateContent>
          <mc:Choice Requires="wps">
            <w:drawing>
              <wp:anchor distT="0" distB="0" distL="114300" distR="114300" simplePos="0" relativeHeight="251611136" behindDoc="0" locked="0" layoutInCell="1" allowOverlap="1" wp14:anchorId="427B99BA" wp14:editId="1AC55B60">
                <wp:simplePos x="0" y="0"/>
                <wp:positionH relativeFrom="column">
                  <wp:posOffset>-110490</wp:posOffset>
                </wp:positionH>
                <wp:positionV relativeFrom="paragraph">
                  <wp:posOffset>547370</wp:posOffset>
                </wp:positionV>
                <wp:extent cx="0" cy="402590"/>
                <wp:effectExtent l="0" t="0" r="19050" b="16510"/>
                <wp:wrapNone/>
                <wp:docPr id="5" name="5 Conector recto"/>
                <wp:cNvGraphicFramePr/>
                <a:graphic xmlns:a="http://schemas.openxmlformats.org/drawingml/2006/main">
                  <a:graphicData uri="http://schemas.microsoft.com/office/word/2010/wordprocessingShape">
                    <wps:wsp>
                      <wps:cNvCnPr/>
                      <wps:spPr>
                        <a:xfrm>
                          <a:off x="0" y="0"/>
                          <a:ext cx="0" cy="40259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76145" id="5 Conector recto" o:spid="_x0000_s1026" style="position:absolute;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43.1pt" to="-8.7pt,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" strokecolor="#4472c4 [3208]" strokeweight="1.5pt">
                <v:stroke joinstyle="miter"/>
              </v:line>
            </w:pict>
          </mc:Fallback>
        </mc:AlternateContent>
      </w:r>
      <w:r w:rsidRPr="00445805">
        <w:rPr>
          <w:rFonts w:cs="Arial"/>
          <w:noProof/>
          <w:szCs w:val="24"/>
          <w:lang w:eastAsia="es-ES"/>
        </w:rPr>
        <mc:AlternateContent>
          <mc:Choice Requires="wps">
            <w:drawing>
              <wp:anchor distT="0" distB="0" distL="114300" distR="114300" simplePos="0" relativeHeight="251610112" behindDoc="0" locked="0" layoutInCell="1" allowOverlap="1" wp14:anchorId="204F2D72" wp14:editId="188F3167">
                <wp:simplePos x="0" y="0"/>
                <wp:positionH relativeFrom="column">
                  <wp:posOffset>-111306</wp:posOffset>
                </wp:positionH>
                <wp:positionV relativeFrom="paragraph">
                  <wp:posOffset>546372</wp:posOffset>
                </wp:positionV>
                <wp:extent cx="5671094" cy="0"/>
                <wp:effectExtent l="0" t="0" r="25400" b="19050"/>
                <wp:wrapNone/>
                <wp:docPr id="3" name="3 Conector recto"/>
                <wp:cNvGraphicFramePr/>
                <a:graphic xmlns:a="http://schemas.openxmlformats.org/drawingml/2006/main">
                  <a:graphicData uri="http://schemas.microsoft.com/office/word/2010/wordprocessingShape">
                    <wps:wsp>
                      <wps:cNvCnPr/>
                      <wps:spPr>
                        <a:xfrm>
                          <a:off x="0" y="0"/>
                          <a:ext cx="5671094"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BDD66F" id="3 Conector recto"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5pt,43pt" to="437.8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" strokecolor="#4472c4 [3208]" strokeweight="1.5pt">
                <v:stroke joinstyle="miter"/>
              </v:line>
            </w:pict>
          </mc:Fallback>
        </mc:AlternateContent>
      </w:r>
      <w:r w:rsidRPr="00445805">
        <w:rPr>
          <w:rFonts w:cs="Arial"/>
          <w:noProof/>
          <w:szCs w:val="24"/>
          <w:lang w:eastAsia="es-ES"/>
        </w:rPr>
        <mc:AlternateContent>
          <mc:Choice Requires="wps">
            <w:drawing>
              <wp:anchor distT="0" distB="0" distL="114300" distR="114300" simplePos="0" relativeHeight="251609088" behindDoc="0" locked="0" layoutInCell="1" allowOverlap="1" wp14:anchorId="4866FEBB" wp14:editId="32471C42">
                <wp:simplePos x="0" y="0"/>
                <wp:positionH relativeFrom="column">
                  <wp:posOffset>2457722</wp:posOffset>
                </wp:positionH>
                <wp:positionV relativeFrom="paragraph">
                  <wp:posOffset>143601</wp:posOffset>
                </wp:positionV>
                <wp:extent cx="0" cy="402771"/>
                <wp:effectExtent l="0" t="0" r="19050" b="16510"/>
                <wp:wrapNone/>
                <wp:docPr id="2" name="2 Conector recto"/>
                <wp:cNvGraphicFramePr/>
                <a:graphic xmlns:a="http://schemas.openxmlformats.org/drawingml/2006/main">
                  <a:graphicData uri="http://schemas.microsoft.com/office/word/2010/wordprocessingShape">
                    <wps:wsp>
                      <wps:cNvCnPr/>
                      <wps:spPr>
                        <a:xfrm>
                          <a:off x="0" y="0"/>
                          <a:ext cx="0" cy="402771"/>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65A8FF" id="2 Conector recto"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5pt,11.3pt" to="193.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" strokecolor="#4472c4 [3208]" strokeweight="1.5pt">
                <v:stroke joinstyle="miter"/>
              </v:line>
            </w:pict>
          </mc:Fallback>
        </mc:AlternateContent>
      </w:r>
      <w:r w:rsidRPr="00445805">
        <w:rPr>
          <w:rFonts w:cs="Arial"/>
          <w:szCs w:val="24"/>
        </w:rPr>
        <w:tab/>
      </w:r>
    </w:p>
    <w:p w:rsidR="00B64FCE" w:rsidRPr="00445805" w:rsidRDefault="00B64FCE" w:rsidP="00B64FCE">
      <w:pPr>
        <w:rPr>
          <w:rFonts w:cs="Arial"/>
          <w:szCs w:val="24"/>
        </w:rPr>
      </w:pPr>
      <w:r w:rsidRPr="00445805">
        <w:rPr>
          <w:rFonts w:cs="Arial"/>
          <w:noProof/>
          <w:szCs w:val="24"/>
          <w:lang w:eastAsia="es-ES"/>
        </w:rPr>
        <mc:AlternateContent>
          <mc:Choice Requires="wps">
            <w:drawing>
              <wp:anchor distT="0" distB="0" distL="114300" distR="114300" simplePos="0" relativeHeight="251612160" behindDoc="0" locked="0" layoutInCell="1" allowOverlap="1" wp14:anchorId="6D13DF06" wp14:editId="2E5FDB39">
                <wp:simplePos x="0" y="0"/>
                <wp:positionH relativeFrom="column">
                  <wp:posOffset>2460611</wp:posOffset>
                </wp:positionH>
                <wp:positionV relativeFrom="paragraph">
                  <wp:posOffset>262269</wp:posOffset>
                </wp:positionV>
                <wp:extent cx="0" cy="489585"/>
                <wp:effectExtent l="0" t="0" r="19050" b="24765"/>
                <wp:wrapNone/>
                <wp:docPr id="6" name="6 Conector recto"/>
                <wp:cNvGraphicFramePr/>
                <a:graphic xmlns:a="http://schemas.openxmlformats.org/drawingml/2006/main">
                  <a:graphicData uri="http://schemas.microsoft.com/office/word/2010/wordprocessingShape">
                    <wps:wsp>
                      <wps:cNvCnPr/>
                      <wps:spPr>
                        <a:xfrm>
                          <a:off x="0" y="0"/>
                          <a:ext cx="0" cy="489585"/>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BBDD80" id="6 Conector recto"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75pt,20.65pt" to="193.75pt,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" strokecolor="#4472c4 [3208]" strokeweight="1.5pt">
                <v:stroke joinstyle="miter"/>
              </v:line>
            </w:pict>
          </mc:Fallback>
        </mc:AlternateContent>
      </w:r>
      <w:r w:rsidRPr="00445805">
        <w:rPr>
          <w:rFonts w:cs="Arial"/>
          <w:noProof/>
          <w:szCs w:val="24"/>
          <w:lang w:eastAsia="es-ES"/>
        </w:rPr>
        <mc:AlternateContent>
          <mc:Choice Requires="wps">
            <w:drawing>
              <wp:anchor distT="0" distB="0" distL="114300" distR="114300" simplePos="0" relativeHeight="251613184" behindDoc="0" locked="0" layoutInCell="1" allowOverlap="1" wp14:anchorId="2E69DEDE" wp14:editId="2E97B73A">
                <wp:simplePos x="0" y="0"/>
                <wp:positionH relativeFrom="column">
                  <wp:posOffset>5559425</wp:posOffset>
                </wp:positionH>
                <wp:positionV relativeFrom="paragraph">
                  <wp:posOffset>269875</wp:posOffset>
                </wp:positionV>
                <wp:extent cx="0" cy="402590"/>
                <wp:effectExtent l="0" t="0" r="19050" b="16510"/>
                <wp:wrapNone/>
                <wp:docPr id="7" name="7 Conector recto"/>
                <wp:cNvGraphicFramePr/>
                <a:graphic xmlns:a="http://schemas.openxmlformats.org/drawingml/2006/main">
                  <a:graphicData uri="http://schemas.microsoft.com/office/word/2010/wordprocessingShape">
                    <wps:wsp>
                      <wps:cNvCnPr/>
                      <wps:spPr>
                        <a:xfrm>
                          <a:off x="0" y="0"/>
                          <a:ext cx="0" cy="40259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41170" id="7 Conector recto"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75pt,21.25pt" to="437.75pt,5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" strokecolor="#4472c4 [3208]" strokeweight="1.5pt">
                <v:stroke joinstyle="miter"/>
              </v:line>
            </w:pict>
          </mc:Fallback>
        </mc:AlternateContent>
      </w:r>
    </w:p>
    <w:p w:rsidR="00B64FCE" w:rsidRPr="00445805" w:rsidRDefault="00B64FCE" w:rsidP="00B64FCE">
      <w:pPr>
        <w:rPr>
          <w:rFonts w:cs="Arial"/>
          <w:szCs w:val="24"/>
        </w:rPr>
      </w:pPr>
    </w:p>
    <w:p w:rsidR="00B64FCE" w:rsidRPr="00445805" w:rsidRDefault="00B64FCE" w:rsidP="00B64FCE">
      <w:pPr>
        <w:rPr>
          <w:rFonts w:cs="Arial"/>
          <w:szCs w:val="24"/>
        </w:rPr>
      </w:pPr>
      <w:r w:rsidRPr="00445805">
        <w:rPr>
          <w:rFonts w:cs="Arial"/>
          <w:noProof/>
          <w:szCs w:val="24"/>
          <w:lang w:eastAsia="es-ES"/>
        </w:rPr>
        <mc:AlternateContent>
          <mc:Choice Requires="wps">
            <w:drawing>
              <wp:anchor distT="0" distB="0" distL="114300" distR="114300" simplePos="0" relativeHeight="251614208" behindDoc="0" locked="0" layoutInCell="1" allowOverlap="1" wp14:anchorId="0D5CF7FA" wp14:editId="42A1E55F">
                <wp:simplePos x="0" y="0"/>
                <wp:positionH relativeFrom="column">
                  <wp:posOffset>1838325</wp:posOffset>
                </wp:positionH>
                <wp:positionV relativeFrom="paragraph">
                  <wp:posOffset>173355</wp:posOffset>
                </wp:positionV>
                <wp:extent cx="1630680" cy="853440"/>
                <wp:effectExtent l="0" t="0" r="26670" b="22860"/>
                <wp:wrapNone/>
                <wp:docPr id="9" name="9 Rectángulo"/>
                <wp:cNvGraphicFramePr/>
                <a:graphic xmlns:a="http://schemas.openxmlformats.org/drawingml/2006/main">
                  <a:graphicData uri="http://schemas.microsoft.com/office/word/2010/wordprocessingShape">
                    <wps:wsp>
                      <wps:cNvSpPr/>
                      <wps:spPr>
                        <a:xfrm>
                          <a:off x="0" y="0"/>
                          <a:ext cx="1630680" cy="853440"/>
                        </a:xfrm>
                        <a:prstGeom prst="rect">
                          <a:avLst/>
                        </a:prstGeom>
                      </wps:spPr>
                      <wps:style>
                        <a:lnRef idx="1">
                          <a:schemeClr val="dk1"/>
                        </a:lnRef>
                        <a:fillRef idx="2">
                          <a:schemeClr val="dk1"/>
                        </a:fillRef>
                        <a:effectRef idx="1">
                          <a:schemeClr val="dk1"/>
                        </a:effectRef>
                        <a:fontRef idx="minor">
                          <a:schemeClr val="dk1"/>
                        </a:fontRef>
                      </wps:style>
                      <wps:txbx>
                        <w:txbxContent>
                          <w:p w:rsidR="00AE0ED6" w:rsidRPr="00912B58" w:rsidRDefault="00AE0ED6" w:rsidP="00B64FCE">
                            <w:pPr>
                              <w:jc w:val="center"/>
                              <w:rPr>
                                <w:lang w:val="es-CO"/>
                              </w:rPr>
                            </w:pPr>
                            <w:r>
                              <w:rPr>
                                <w:lang w:val="es-CO"/>
                              </w:rPr>
                              <w:t>REVISAR BASE DE DATOS PARA VER SI SE ENCUENTRA MATRICULADO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CF7FA" id="9 Rectángulo" o:spid="_x0000_s1028" style="position:absolute;margin-left:144.75pt;margin-top:13.65pt;width:128.4pt;height:67.2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" fillcolor="#555 [2160]" strokecolor="black [3200]" strokeweight=".5pt">
                <v:fill color2="#313131 [2608]" rotate="t" colors="0 #9b9b9b;.5 #8e8e8e;1 #797979" focus="100%" type="gradient">
                  <o:fill v:ext="view" type="gradientUnscaled"/>
                </v:fill>
                <v:textbox>
                  <w:txbxContent>
                    <w:p w:rsidR="00AE0ED6" w:rsidRPr="00912B58" w:rsidRDefault="00AE0ED6" w:rsidP="00B64FCE">
                      <w:pPr>
                        <w:jc w:val="center"/>
                        <w:rPr>
                          <w:lang w:val="es-CO"/>
                        </w:rPr>
                      </w:pPr>
                      <w:r>
                        <w:rPr>
                          <w:lang w:val="es-CO"/>
                        </w:rPr>
                        <w:t>REVISAR BASE DE DATOS PARA VER SI SE ENCUENTRA MATRICULADO</w:t>
                      </w:r>
                    </w:p>
                  </w:txbxContent>
                </v:textbox>
              </v:rect>
            </w:pict>
          </mc:Fallback>
        </mc:AlternateContent>
      </w:r>
      <w:r w:rsidRPr="00445805">
        <w:rPr>
          <w:rFonts w:cs="Arial"/>
          <w:noProof/>
          <w:szCs w:val="24"/>
          <w:lang w:eastAsia="es-ES"/>
        </w:rPr>
        <mc:AlternateContent>
          <mc:Choice Requires="wps">
            <w:drawing>
              <wp:anchor distT="0" distB="0" distL="114300" distR="114300" simplePos="0" relativeHeight="251615232" behindDoc="0" locked="0" layoutInCell="1" allowOverlap="1" wp14:anchorId="57E94627" wp14:editId="2B351B70">
                <wp:simplePos x="0" y="0"/>
                <wp:positionH relativeFrom="column">
                  <wp:posOffset>4252595</wp:posOffset>
                </wp:positionH>
                <wp:positionV relativeFrom="paragraph">
                  <wp:posOffset>107950</wp:posOffset>
                </wp:positionV>
                <wp:extent cx="1630680" cy="670560"/>
                <wp:effectExtent l="0" t="0" r="26670" b="15240"/>
                <wp:wrapNone/>
                <wp:docPr id="11" name="11 Rectángulo"/>
                <wp:cNvGraphicFramePr/>
                <a:graphic xmlns:a="http://schemas.openxmlformats.org/drawingml/2006/main">
                  <a:graphicData uri="http://schemas.microsoft.com/office/word/2010/wordprocessingShape">
                    <wps:wsp>
                      <wps:cNvSpPr/>
                      <wps:spPr>
                        <a:xfrm>
                          <a:off x="0" y="0"/>
                          <a:ext cx="1630680" cy="670560"/>
                        </a:xfrm>
                        <a:prstGeom prst="rect">
                          <a:avLst/>
                        </a:prstGeom>
                      </wps:spPr>
                      <wps:style>
                        <a:lnRef idx="1">
                          <a:schemeClr val="dk1"/>
                        </a:lnRef>
                        <a:fillRef idx="2">
                          <a:schemeClr val="dk1"/>
                        </a:fillRef>
                        <a:effectRef idx="1">
                          <a:schemeClr val="dk1"/>
                        </a:effectRef>
                        <a:fontRef idx="minor">
                          <a:schemeClr val="dk1"/>
                        </a:fontRef>
                      </wps:style>
                      <wps:txbx>
                        <w:txbxContent>
                          <w:p w:rsidR="00AE0ED6" w:rsidRPr="00912B58" w:rsidRDefault="00AE0ED6" w:rsidP="00B64FCE">
                            <w:pPr>
                              <w:jc w:val="center"/>
                              <w:rPr>
                                <w:lang w:val="es-CO"/>
                              </w:rPr>
                            </w:pPr>
                            <w:r>
                              <w:rPr>
                                <w:lang w:val="es-CO"/>
                              </w:rPr>
                              <w:t>PRÉSTAMO O DEVOLUCIÓN DE PORTÁTILES DEL SENA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94627" id="11 Rectángulo" o:spid="_x0000_s1029" style="position:absolute;margin-left:334.85pt;margin-top:8.5pt;width:128.4pt;height:52.8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" fillcolor="#555 [2160]" strokecolor="black [3200]" strokeweight=".5pt">
                <v:fill color2="#313131 [2608]" rotate="t" colors="0 #9b9b9b;.5 #8e8e8e;1 #797979" focus="100%" type="gradient">
                  <o:fill v:ext="view" type="gradientUnscaled"/>
                </v:fill>
                <v:textbox>
                  <w:txbxContent>
                    <w:p w:rsidR="00AE0ED6" w:rsidRPr="00912B58" w:rsidRDefault="00AE0ED6" w:rsidP="00B64FCE">
                      <w:pPr>
                        <w:jc w:val="center"/>
                        <w:rPr>
                          <w:lang w:val="es-CO"/>
                        </w:rPr>
                      </w:pPr>
                      <w:r>
                        <w:rPr>
                          <w:lang w:val="es-CO"/>
                        </w:rPr>
                        <w:t>PRÉSTAMO O DEVOLUCIÓN DE PORTÁTILES DEL SENA</w:t>
                      </w:r>
                    </w:p>
                  </w:txbxContent>
                </v:textbox>
              </v:rect>
            </w:pict>
          </mc:Fallback>
        </mc:AlternateContent>
      </w:r>
      <w:r w:rsidRPr="00445805">
        <w:rPr>
          <w:rFonts w:cs="Arial"/>
          <w:noProof/>
          <w:szCs w:val="24"/>
          <w:lang w:eastAsia="es-ES"/>
        </w:rPr>
        <mc:AlternateContent>
          <mc:Choice Requires="wps">
            <w:drawing>
              <wp:anchor distT="0" distB="0" distL="114300" distR="114300" simplePos="0" relativeHeight="251616256" behindDoc="0" locked="0" layoutInCell="1" allowOverlap="1" wp14:anchorId="2F6A664A" wp14:editId="1FE2ED1E">
                <wp:simplePos x="0" y="0"/>
                <wp:positionH relativeFrom="column">
                  <wp:posOffset>-1183923</wp:posOffset>
                </wp:positionH>
                <wp:positionV relativeFrom="paragraph">
                  <wp:posOffset>96237</wp:posOffset>
                </wp:positionV>
                <wp:extent cx="1897380" cy="670560"/>
                <wp:effectExtent l="0" t="0" r="26670" b="15240"/>
                <wp:wrapNone/>
                <wp:docPr id="13" name="13 Rectángulo"/>
                <wp:cNvGraphicFramePr/>
                <a:graphic xmlns:a="http://schemas.openxmlformats.org/drawingml/2006/main">
                  <a:graphicData uri="http://schemas.microsoft.com/office/word/2010/wordprocessingShape">
                    <wps:wsp>
                      <wps:cNvSpPr/>
                      <wps:spPr>
                        <a:xfrm>
                          <a:off x="0" y="0"/>
                          <a:ext cx="1897380" cy="670560"/>
                        </a:xfrm>
                        <a:prstGeom prst="rect">
                          <a:avLst/>
                        </a:prstGeom>
                      </wps:spPr>
                      <wps:style>
                        <a:lnRef idx="1">
                          <a:schemeClr val="dk1"/>
                        </a:lnRef>
                        <a:fillRef idx="2">
                          <a:schemeClr val="dk1"/>
                        </a:fillRef>
                        <a:effectRef idx="1">
                          <a:schemeClr val="dk1"/>
                        </a:effectRef>
                        <a:fontRef idx="minor">
                          <a:schemeClr val="dk1"/>
                        </a:fontRef>
                      </wps:style>
                      <wps:txbx>
                        <w:txbxContent>
                          <w:p w:rsidR="00AE0ED6" w:rsidRPr="00912B58" w:rsidRDefault="00AE0ED6" w:rsidP="00B64FCE">
                            <w:pPr>
                              <w:jc w:val="center"/>
                              <w:rPr>
                                <w:lang w:val="es-CO"/>
                              </w:rPr>
                            </w:pPr>
                            <w:r>
                              <w:rPr>
                                <w:lang w:val="es-CO"/>
                              </w:rPr>
                              <w:t>RESGISTRO EN LA PAGÍNA QUE HA DE SER CREADA POR LOS APRENDICES DEL A.D.S.I.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A664A" id="13 Rectángulo" o:spid="_x0000_s1030" style="position:absolute;margin-left:-93.2pt;margin-top:7.6pt;width:149.4pt;height:52.8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" fillcolor="#555 [2160]" strokecolor="black [3200]" strokeweight=".5pt">
                <v:fill color2="#313131 [2608]" rotate="t" colors="0 #9b9b9b;.5 #8e8e8e;1 #797979" focus="100%" type="gradient">
                  <o:fill v:ext="view" type="gradientUnscaled"/>
                </v:fill>
                <v:textbox>
                  <w:txbxContent>
                    <w:p w:rsidR="00AE0ED6" w:rsidRPr="00912B58" w:rsidRDefault="00AE0ED6" w:rsidP="00B64FCE">
                      <w:pPr>
                        <w:jc w:val="center"/>
                        <w:rPr>
                          <w:lang w:val="es-CO"/>
                        </w:rPr>
                      </w:pPr>
                      <w:r>
                        <w:rPr>
                          <w:lang w:val="es-CO"/>
                        </w:rPr>
                        <w:t>RESGISTRO EN LA PAGÍNA QUE HA DE SER CREADA POR LOS APRENDICES DEL A.D.S.I.</w:t>
                      </w:r>
                    </w:p>
                  </w:txbxContent>
                </v:textbox>
              </v:rect>
            </w:pict>
          </mc:Fallback>
        </mc:AlternateContent>
      </w:r>
    </w:p>
    <w:p w:rsidR="00B64FCE" w:rsidRPr="00445805" w:rsidRDefault="00B64FCE" w:rsidP="00B64FCE">
      <w:pPr>
        <w:rPr>
          <w:rFonts w:cs="Arial"/>
          <w:szCs w:val="24"/>
        </w:rPr>
      </w:pPr>
    </w:p>
    <w:p w:rsidR="00B64FCE" w:rsidRPr="00445805" w:rsidRDefault="00B64FCE" w:rsidP="00B64FCE">
      <w:pPr>
        <w:rPr>
          <w:rFonts w:cs="Arial"/>
          <w:szCs w:val="24"/>
        </w:rPr>
      </w:pPr>
      <w:r w:rsidRPr="00445805">
        <w:rPr>
          <w:rFonts w:cs="Arial"/>
          <w:b/>
          <w:noProof/>
          <w:szCs w:val="24"/>
          <w:lang w:eastAsia="es-ES"/>
        </w:rPr>
        <mc:AlternateContent>
          <mc:Choice Requires="wps">
            <w:drawing>
              <wp:anchor distT="0" distB="0" distL="114300" distR="114300" simplePos="0" relativeHeight="251633664" behindDoc="0" locked="0" layoutInCell="1" allowOverlap="1" wp14:anchorId="5FAF4F45" wp14:editId="6380ECD2">
                <wp:simplePos x="0" y="0"/>
                <wp:positionH relativeFrom="column">
                  <wp:posOffset>4877435</wp:posOffset>
                </wp:positionH>
                <wp:positionV relativeFrom="paragraph">
                  <wp:posOffset>209550</wp:posOffset>
                </wp:positionV>
                <wp:extent cx="0" cy="402590"/>
                <wp:effectExtent l="0" t="0" r="19050" b="16510"/>
                <wp:wrapNone/>
                <wp:docPr id="291" name="291 Conector recto"/>
                <wp:cNvGraphicFramePr/>
                <a:graphic xmlns:a="http://schemas.openxmlformats.org/drawingml/2006/main">
                  <a:graphicData uri="http://schemas.microsoft.com/office/word/2010/wordprocessingShape">
                    <wps:wsp>
                      <wps:cNvCnPr/>
                      <wps:spPr>
                        <a:xfrm>
                          <a:off x="0" y="0"/>
                          <a:ext cx="0" cy="40259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BD5FB" id="291 Conector recto"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05pt,16.5pt" to="384.05pt,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" strokecolor="#4472c4 [3208]" strokeweight="1.5pt">
                <v:stroke joinstyle="miter"/>
              </v:line>
            </w:pict>
          </mc:Fallback>
        </mc:AlternateContent>
      </w:r>
      <w:r w:rsidRPr="00445805">
        <w:rPr>
          <w:rFonts w:cs="Arial"/>
          <w:b/>
          <w:noProof/>
          <w:szCs w:val="24"/>
          <w:lang w:eastAsia="es-ES"/>
        </w:rPr>
        <mc:AlternateContent>
          <mc:Choice Requires="wps">
            <w:drawing>
              <wp:anchor distT="0" distB="0" distL="114300" distR="114300" simplePos="0" relativeHeight="251632640" behindDoc="0" locked="0" layoutInCell="1" allowOverlap="1" wp14:anchorId="640A1D90" wp14:editId="731CFF04">
                <wp:simplePos x="0" y="0"/>
                <wp:positionH relativeFrom="column">
                  <wp:posOffset>-127000</wp:posOffset>
                </wp:positionH>
                <wp:positionV relativeFrom="paragraph">
                  <wp:posOffset>186055</wp:posOffset>
                </wp:positionV>
                <wp:extent cx="19050" cy="580390"/>
                <wp:effectExtent l="0" t="0" r="19050" b="10160"/>
                <wp:wrapNone/>
                <wp:docPr id="290" name="290 Conector recto"/>
                <wp:cNvGraphicFramePr/>
                <a:graphic xmlns:a="http://schemas.openxmlformats.org/drawingml/2006/main">
                  <a:graphicData uri="http://schemas.microsoft.com/office/word/2010/wordprocessingShape">
                    <wps:wsp>
                      <wps:cNvCnPr/>
                      <wps:spPr>
                        <a:xfrm flipH="1">
                          <a:off x="0" y="0"/>
                          <a:ext cx="19050" cy="58039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E235D8" id="290 Conector recto" o:spid="_x0000_s1026" style="position:absolute;flip:x;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pt,14.65pt" to="-8.5pt,6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" strokecolor="#4472c4 [3208]" strokeweight="1.5pt">
                <v:stroke joinstyle="miter"/>
              </v:line>
            </w:pict>
          </mc:Fallback>
        </mc:AlternateContent>
      </w:r>
    </w:p>
    <w:p w:rsidR="00B64FCE" w:rsidRPr="00445805" w:rsidRDefault="00B64FCE" w:rsidP="00B64FCE">
      <w:pPr>
        <w:rPr>
          <w:rFonts w:cs="Arial"/>
          <w:szCs w:val="24"/>
        </w:rPr>
      </w:pPr>
      <w:r w:rsidRPr="00445805">
        <w:rPr>
          <w:rFonts w:cs="Arial"/>
          <w:b/>
          <w:noProof/>
          <w:szCs w:val="24"/>
          <w:lang w:eastAsia="es-ES"/>
        </w:rPr>
        <mc:AlternateContent>
          <mc:Choice Requires="wps">
            <w:drawing>
              <wp:anchor distT="0" distB="0" distL="114300" distR="114300" simplePos="0" relativeHeight="251634688" behindDoc="0" locked="0" layoutInCell="1" allowOverlap="1" wp14:anchorId="3A703743" wp14:editId="7E04D416">
                <wp:simplePos x="0" y="0"/>
                <wp:positionH relativeFrom="column">
                  <wp:posOffset>2460003</wp:posOffset>
                </wp:positionH>
                <wp:positionV relativeFrom="paragraph">
                  <wp:posOffset>173652</wp:posOffset>
                </wp:positionV>
                <wp:extent cx="1" cy="210185"/>
                <wp:effectExtent l="0" t="0" r="19050" b="18415"/>
                <wp:wrapNone/>
                <wp:docPr id="293" name="293 Conector recto"/>
                <wp:cNvGraphicFramePr/>
                <a:graphic xmlns:a="http://schemas.openxmlformats.org/drawingml/2006/main">
                  <a:graphicData uri="http://schemas.microsoft.com/office/word/2010/wordprocessingShape">
                    <wps:wsp>
                      <wps:cNvCnPr/>
                      <wps:spPr>
                        <a:xfrm>
                          <a:off x="0" y="0"/>
                          <a:ext cx="1" cy="210185"/>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4004F" id="293 Conector recto"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7pt,13.65pt" to="193.7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" strokecolor="#4472c4 [3208]" strokeweight="1.5pt">
                <v:stroke joinstyle="miter"/>
              </v:line>
            </w:pict>
          </mc:Fallback>
        </mc:AlternateContent>
      </w:r>
    </w:p>
    <w:p w:rsidR="00B64FCE" w:rsidRPr="00445805" w:rsidRDefault="00B64FCE" w:rsidP="00B64FCE">
      <w:pPr>
        <w:rPr>
          <w:rFonts w:cs="Arial"/>
          <w:szCs w:val="24"/>
        </w:rPr>
      </w:pPr>
      <w:r w:rsidRPr="00445805">
        <w:rPr>
          <w:rFonts w:cs="Arial"/>
          <w:noProof/>
          <w:szCs w:val="24"/>
          <w:lang w:eastAsia="es-ES"/>
        </w:rPr>
        <mc:AlternateContent>
          <mc:Choice Requires="wps">
            <w:drawing>
              <wp:anchor distT="0" distB="0" distL="114300" distR="114300" simplePos="0" relativeHeight="251637760" behindDoc="0" locked="0" layoutInCell="1" allowOverlap="1" wp14:anchorId="1A494C87" wp14:editId="09098654">
                <wp:simplePos x="0" y="0"/>
                <wp:positionH relativeFrom="column">
                  <wp:posOffset>2306955</wp:posOffset>
                </wp:positionH>
                <wp:positionV relativeFrom="paragraph">
                  <wp:posOffset>104140</wp:posOffset>
                </wp:positionV>
                <wp:extent cx="320040" cy="289560"/>
                <wp:effectExtent l="57150" t="38100" r="60960" b="72390"/>
                <wp:wrapNone/>
                <wp:docPr id="297" name="297 Cuadro de texto"/>
                <wp:cNvGraphicFramePr/>
                <a:graphic xmlns:a="http://schemas.openxmlformats.org/drawingml/2006/main">
                  <a:graphicData uri="http://schemas.microsoft.com/office/word/2010/wordprocessingShape">
                    <wps:wsp>
                      <wps:cNvSpPr txBox="1"/>
                      <wps:spPr>
                        <a:xfrm>
                          <a:off x="0" y="0"/>
                          <a:ext cx="320040" cy="289560"/>
                        </a:xfrm>
                        <a:prstGeom prst="rect">
                          <a:avLst/>
                        </a:prstGeom>
                        <a:ln/>
                      </wps:spPr>
                      <wps:style>
                        <a:lnRef idx="0">
                          <a:schemeClr val="dk1"/>
                        </a:lnRef>
                        <a:fillRef idx="3">
                          <a:schemeClr val="dk1"/>
                        </a:fillRef>
                        <a:effectRef idx="3">
                          <a:schemeClr val="dk1"/>
                        </a:effectRef>
                        <a:fontRef idx="minor">
                          <a:schemeClr val="lt1"/>
                        </a:fontRef>
                      </wps:style>
                      <wps:txbx>
                        <w:txbxContent>
                          <w:p w:rsidR="00AE0ED6" w:rsidRPr="002C74A8" w:rsidRDefault="00AE0ED6" w:rsidP="00B64FCE">
                            <w:pPr>
                              <w:rPr>
                                <w:lang w:val="es-CO"/>
                              </w:rPr>
                            </w:pPr>
                            <w:r>
                              <w:rPr>
                                <w:lang w:val="es-CO"/>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94C87" id="297 Cuadro de texto" o:spid="_x0000_s1031" type="#_x0000_t202" style="position:absolute;margin-left:181.65pt;margin-top:8.2pt;width:25.2pt;height:22.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" fillcolor="#101010 [3024]" stroked="f">
                <v:fill color2="black [3168]" rotate="t" colors="0 #454545;.5 black;1 black" focus="100%" type="gradient">
                  <o:fill v:ext="view" type="gradientUnscaled"/>
                </v:fill>
                <v:shadow on="t" color="black" opacity="41287f" offset="0,1.5pt"/>
                <v:textbox>
                  <w:txbxContent>
                    <w:p w:rsidR="00AE0ED6" w:rsidRPr="002C74A8" w:rsidRDefault="00AE0ED6" w:rsidP="00B64FCE">
                      <w:pPr>
                        <w:rPr>
                          <w:lang w:val="es-CO"/>
                        </w:rPr>
                      </w:pPr>
                      <w:r>
                        <w:rPr>
                          <w:lang w:val="es-CO"/>
                        </w:rPr>
                        <w:t>2</w:t>
                      </w:r>
                    </w:p>
                  </w:txbxContent>
                </v:textbox>
              </v:shape>
            </w:pict>
          </mc:Fallback>
        </mc:AlternateContent>
      </w:r>
      <w:r w:rsidRPr="00445805">
        <w:rPr>
          <w:rFonts w:cs="Arial"/>
          <w:noProof/>
          <w:szCs w:val="24"/>
          <w:lang w:eastAsia="es-ES"/>
        </w:rPr>
        <mc:AlternateContent>
          <mc:Choice Requires="wps">
            <w:drawing>
              <wp:anchor distT="0" distB="0" distL="114300" distR="114300" simplePos="0" relativeHeight="251636736" behindDoc="0" locked="0" layoutInCell="1" allowOverlap="1" wp14:anchorId="4D72E93B" wp14:editId="4C6A566C">
                <wp:simplePos x="0" y="0"/>
                <wp:positionH relativeFrom="column">
                  <wp:posOffset>4694555</wp:posOffset>
                </wp:positionH>
                <wp:positionV relativeFrom="paragraph">
                  <wp:posOffset>45720</wp:posOffset>
                </wp:positionV>
                <wp:extent cx="320040" cy="259080"/>
                <wp:effectExtent l="57150" t="38100" r="60960" b="83820"/>
                <wp:wrapNone/>
                <wp:docPr id="296" name="296 Cuadro de texto"/>
                <wp:cNvGraphicFramePr/>
                <a:graphic xmlns:a="http://schemas.openxmlformats.org/drawingml/2006/main">
                  <a:graphicData uri="http://schemas.microsoft.com/office/word/2010/wordprocessingShape">
                    <wps:wsp>
                      <wps:cNvSpPr txBox="1"/>
                      <wps:spPr>
                        <a:xfrm>
                          <a:off x="0" y="0"/>
                          <a:ext cx="320040" cy="259080"/>
                        </a:xfrm>
                        <a:prstGeom prst="rect">
                          <a:avLst/>
                        </a:prstGeom>
                        <a:ln/>
                      </wps:spPr>
                      <wps:style>
                        <a:lnRef idx="0">
                          <a:schemeClr val="dk1"/>
                        </a:lnRef>
                        <a:fillRef idx="3">
                          <a:schemeClr val="dk1"/>
                        </a:fillRef>
                        <a:effectRef idx="3">
                          <a:schemeClr val="dk1"/>
                        </a:effectRef>
                        <a:fontRef idx="minor">
                          <a:schemeClr val="lt1"/>
                        </a:fontRef>
                      </wps:style>
                      <wps:txbx>
                        <w:txbxContent>
                          <w:p w:rsidR="00AE0ED6" w:rsidRPr="002C74A8" w:rsidRDefault="00AE0ED6" w:rsidP="00B64FCE">
                            <w:pPr>
                              <w:rPr>
                                <w:lang w:val="es-CO"/>
                              </w:rPr>
                            </w:pPr>
                            <w:r>
                              <w:rPr>
                                <w:lang w:val="es-CO"/>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2E93B" id="296 Cuadro de texto" o:spid="_x0000_s1032" type="#_x0000_t202" style="position:absolute;margin-left:369.65pt;margin-top:3.6pt;width:25.2pt;height:20.4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" fillcolor="#101010 [3024]" stroked="f">
                <v:fill color2="black [3168]" rotate="t" colors="0 #454545;.5 black;1 black" focus="100%" type="gradient">
                  <o:fill v:ext="view" type="gradientUnscaled"/>
                </v:fill>
                <v:shadow on="t" color="black" opacity="41287f" offset="0,1.5pt"/>
                <v:textbox>
                  <w:txbxContent>
                    <w:p w:rsidR="00AE0ED6" w:rsidRPr="002C74A8" w:rsidRDefault="00AE0ED6" w:rsidP="00B64FCE">
                      <w:pPr>
                        <w:rPr>
                          <w:lang w:val="es-CO"/>
                        </w:rPr>
                      </w:pPr>
                      <w:r>
                        <w:rPr>
                          <w:lang w:val="es-CO"/>
                        </w:rPr>
                        <w:t>3</w:t>
                      </w:r>
                    </w:p>
                  </w:txbxContent>
                </v:textbox>
              </v:shape>
            </w:pict>
          </mc:Fallback>
        </mc:AlternateContent>
      </w:r>
      <w:r w:rsidRPr="00445805">
        <w:rPr>
          <w:rFonts w:cs="Arial"/>
          <w:noProof/>
          <w:szCs w:val="24"/>
          <w:lang w:eastAsia="es-ES"/>
        </w:rPr>
        <mc:AlternateContent>
          <mc:Choice Requires="wps">
            <w:drawing>
              <wp:anchor distT="0" distB="0" distL="114300" distR="114300" simplePos="0" relativeHeight="251635712" behindDoc="0" locked="0" layoutInCell="1" allowOverlap="1" wp14:anchorId="26824CD8" wp14:editId="6FCACB9D">
                <wp:simplePos x="0" y="0"/>
                <wp:positionH relativeFrom="column">
                  <wp:posOffset>-331227</wp:posOffset>
                </wp:positionH>
                <wp:positionV relativeFrom="paragraph">
                  <wp:posOffset>192378</wp:posOffset>
                </wp:positionV>
                <wp:extent cx="311285" cy="311150"/>
                <wp:effectExtent l="0" t="0" r="12700" b="12700"/>
                <wp:wrapNone/>
                <wp:docPr id="294" name="294 Cuadro de texto"/>
                <wp:cNvGraphicFramePr/>
                <a:graphic xmlns:a="http://schemas.openxmlformats.org/drawingml/2006/main">
                  <a:graphicData uri="http://schemas.microsoft.com/office/word/2010/wordprocessingShape">
                    <wps:wsp>
                      <wps:cNvSpPr txBox="1"/>
                      <wps:spPr>
                        <a:xfrm>
                          <a:off x="0" y="0"/>
                          <a:ext cx="311285" cy="311150"/>
                        </a:xfrm>
                        <a:prstGeom prst="rect">
                          <a:avLst/>
                        </a:prstGeom>
                        <a:ln/>
                      </wps:spPr>
                      <wps:style>
                        <a:lnRef idx="1">
                          <a:schemeClr val="dk1"/>
                        </a:lnRef>
                        <a:fillRef idx="3">
                          <a:schemeClr val="dk1"/>
                        </a:fillRef>
                        <a:effectRef idx="2">
                          <a:schemeClr val="dk1"/>
                        </a:effectRef>
                        <a:fontRef idx="minor">
                          <a:schemeClr val="lt1"/>
                        </a:fontRef>
                      </wps:style>
                      <wps:txbx>
                        <w:txbxContent>
                          <w:p w:rsidR="00AE0ED6" w:rsidRPr="009A7BAB" w:rsidRDefault="00AE0ED6" w:rsidP="00B64FCE">
                            <w:pPr>
                              <w:rPr>
                                <w:lang w:val="es-CO"/>
                              </w:rPr>
                            </w:pPr>
                            <w:r>
                              <w:rPr>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4CD8" id="294 Cuadro de texto" o:spid="_x0000_s1033" type="#_x0000_t202" style="position:absolute;margin-left:-26.1pt;margin-top:15.15pt;width:24.5pt;height:24.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" fillcolor="#101010 [3024]" strokecolor="black [3200]" strokeweight=".5pt">
                <v:fill color2="black [3168]" rotate="t" colors="0 #454545;.5 black;1 black" focus="100%" type="gradient">
                  <o:fill v:ext="view" type="gradientUnscaled"/>
                </v:fill>
                <v:textbox>
                  <w:txbxContent>
                    <w:p w:rsidR="00AE0ED6" w:rsidRPr="009A7BAB" w:rsidRDefault="00AE0ED6" w:rsidP="00B64FCE">
                      <w:pPr>
                        <w:rPr>
                          <w:lang w:val="es-CO"/>
                        </w:rPr>
                      </w:pPr>
                      <w:r>
                        <w:rPr>
                          <w:lang w:val="es-CO"/>
                        </w:rPr>
                        <w:t>1</w:t>
                      </w:r>
                    </w:p>
                  </w:txbxContent>
                </v:textbox>
              </v:shape>
            </w:pict>
          </mc:Fallback>
        </mc:AlternateContent>
      </w:r>
    </w:p>
    <w:p w:rsidR="00B64FCE" w:rsidRDefault="00B64FCE" w:rsidP="00B64FCE">
      <w:pPr>
        <w:rPr>
          <w:rFonts w:cs="Arial"/>
          <w:szCs w:val="24"/>
        </w:rPr>
      </w:pPr>
    </w:p>
    <w:p w:rsidR="00B64FCE" w:rsidRDefault="00B64FCE" w:rsidP="00B64FCE">
      <w:pPr>
        <w:rPr>
          <w:rFonts w:cs="Arial"/>
          <w:szCs w:val="24"/>
        </w:rPr>
      </w:pPr>
    </w:p>
    <w:p w:rsidR="000B57C9" w:rsidRDefault="000B57C9" w:rsidP="00B64FCE">
      <w:pPr>
        <w:tabs>
          <w:tab w:val="left" w:pos="3600"/>
        </w:tabs>
        <w:rPr>
          <w:rFonts w:cs="Arial"/>
          <w:szCs w:val="24"/>
        </w:rPr>
      </w:pPr>
    </w:p>
    <w:p w:rsidR="00B64FCE" w:rsidRPr="00445805" w:rsidRDefault="00142527" w:rsidP="00B64FCE">
      <w:pPr>
        <w:tabs>
          <w:tab w:val="left" w:pos="3600"/>
        </w:tabs>
        <w:rPr>
          <w:rFonts w:cs="Arial"/>
          <w:szCs w:val="24"/>
        </w:rPr>
      </w:pPr>
      <w:r w:rsidRPr="00445805">
        <w:rPr>
          <w:rFonts w:cs="Arial"/>
          <w:noProof/>
          <w:szCs w:val="24"/>
          <w:lang w:eastAsia="es-ES"/>
        </w:rPr>
        <mc:AlternateContent>
          <mc:Choice Requires="wps">
            <w:drawing>
              <wp:anchor distT="0" distB="0" distL="114300" distR="114300" simplePos="0" relativeHeight="251661312" behindDoc="0" locked="0" layoutInCell="1" allowOverlap="1" wp14:anchorId="51F23B5F" wp14:editId="54DC96BC">
                <wp:simplePos x="0" y="0"/>
                <wp:positionH relativeFrom="column">
                  <wp:posOffset>-30480</wp:posOffset>
                </wp:positionH>
                <wp:positionV relativeFrom="paragraph">
                  <wp:posOffset>120015</wp:posOffset>
                </wp:positionV>
                <wp:extent cx="990600" cy="365760"/>
                <wp:effectExtent l="0" t="0" r="19050" b="15240"/>
                <wp:wrapNone/>
                <wp:docPr id="321" name="321 Elipse"/>
                <wp:cNvGraphicFramePr/>
                <a:graphic xmlns:a="http://schemas.openxmlformats.org/drawingml/2006/main">
                  <a:graphicData uri="http://schemas.microsoft.com/office/word/2010/wordprocessingShape">
                    <wps:wsp>
                      <wps:cNvSpPr/>
                      <wps:spPr>
                        <a:xfrm>
                          <a:off x="0" y="0"/>
                          <a:ext cx="990600" cy="365760"/>
                        </a:xfrm>
                        <a:prstGeom prst="ellipse">
                          <a:avLst/>
                        </a:prstGeom>
                      </wps:spPr>
                      <wps:style>
                        <a:lnRef idx="1">
                          <a:schemeClr val="accent4"/>
                        </a:lnRef>
                        <a:fillRef idx="2">
                          <a:schemeClr val="accent4"/>
                        </a:fillRef>
                        <a:effectRef idx="1">
                          <a:schemeClr val="accent4"/>
                        </a:effectRef>
                        <a:fontRef idx="minor">
                          <a:schemeClr val="dk1"/>
                        </a:fontRef>
                      </wps:style>
                      <wps:txbx>
                        <w:txbxContent>
                          <w:p w:rsidR="00AE0ED6" w:rsidRPr="007D665E" w:rsidRDefault="00AE0ED6" w:rsidP="00B64FCE">
                            <w:pPr>
                              <w:jc w:val="center"/>
                              <w:rPr>
                                <w:lang w:val="es-CO"/>
                              </w:rPr>
                            </w:pPr>
                            <w:r>
                              <w:rPr>
                                <w:lang w:val="es-CO"/>
                              </w:rPr>
                              <w:t>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F23B5F" id="321 Elipse" o:spid="_x0000_s1034" style="position:absolute;margin-left:-2.4pt;margin-top:9.45pt;width:78pt;height:28.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" fillcolor="#ffd555 [2167]" strokecolor="#ffc000 [3207]" strokeweight=".5pt">
                <v:fill color2="#ffcc31 [2615]" rotate="t" colors="0 #ffdd9c;.5 #ffd78e;1 #ffd479" focus="100%" type="gradient">
                  <o:fill v:ext="view" type="gradientUnscaled"/>
                </v:fill>
                <v:stroke joinstyle="miter"/>
                <v:textbox>
                  <w:txbxContent>
                    <w:p w:rsidR="00AE0ED6" w:rsidRPr="007D665E" w:rsidRDefault="00AE0ED6" w:rsidP="00B64FCE">
                      <w:pPr>
                        <w:jc w:val="center"/>
                        <w:rPr>
                          <w:lang w:val="es-CO"/>
                        </w:rPr>
                      </w:pPr>
                      <w:r>
                        <w:rPr>
                          <w:lang w:val="es-CO"/>
                        </w:rPr>
                        <w:t>INICIO</w:t>
                      </w:r>
                    </w:p>
                  </w:txbxContent>
                </v:textbox>
              </v:oval>
            </w:pict>
          </mc:Fallback>
        </mc:AlternateContent>
      </w:r>
    </w:p>
    <w:p w:rsidR="00B64FCE" w:rsidRPr="00445805" w:rsidRDefault="00B64FCE" w:rsidP="00B64FCE">
      <w:pPr>
        <w:tabs>
          <w:tab w:val="left" w:pos="3600"/>
        </w:tabs>
        <w:rPr>
          <w:rFonts w:cs="Arial"/>
          <w:szCs w:val="24"/>
        </w:rPr>
      </w:pPr>
      <w:r w:rsidRPr="00445805">
        <w:rPr>
          <w:rFonts w:cs="Arial"/>
          <w:noProof/>
          <w:szCs w:val="24"/>
          <w:lang w:eastAsia="es-ES"/>
        </w:rPr>
        <mc:AlternateContent>
          <mc:Choice Requires="wps">
            <w:drawing>
              <wp:anchor distT="0" distB="0" distL="114300" distR="114300" simplePos="0" relativeHeight="251674624" behindDoc="0" locked="0" layoutInCell="1" allowOverlap="1" wp14:anchorId="2D8F815D" wp14:editId="7562A92B">
                <wp:simplePos x="0" y="0"/>
                <wp:positionH relativeFrom="column">
                  <wp:posOffset>-1163955</wp:posOffset>
                </wp:positionH>
                <wp:positionV relativeFrom="paragraph">
                  <wp:posOffset>-494030</wp:posOffset>
                </wp:positionV>
                <wp:extent cx="6149340" cy="4914900"/>
                <wp:effectExtent l="0" t="0" r="22860" b="19050"/>
                <wp:wrapNone/>
                <wp:docPr id="338" name="338 Rectángulo redondeado"/>
                <wp:cNvGraphicFramePr/>
                <a:graphic xmlns:a="http://schemas.openxmlformats.org/drawingml/2006/main">
                  <a:graphicData uri="http://schemas.microsoft.com/office/word/2010/wordprocessingShape">
                    <wps:wsp>
                      <wps:cNvSpPr/>
                      <wps:spPr>
                        <a:xfrm>
                          <a:off x="0" y="0"/>
                          <a:ext cx="6149340" cy="4914900"/>
                        </a:xfrm>
                        <a:prstGeom prst="round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978E3A" id="338 Rectángulo redondeado" o:spid="_x0000_s1026" style="position:absolute;margin-left:-91.65pt;margin-top:-38.9pt;width:484.2pt;height:38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" filled="f" strokecolor="black [3200]" strokeweight="1pt">
                <v:stroke joinstyle="miter"/>
              </v:roundrect>
            </w:pict>
          </mc:Fallback>
        </mc:AlternateContent>
      </w:r>
    </w:p>
    <w:p w:rsidR="00B64FCE" w:rsidRPr="00445805" w:rsidRDefault="00B64FCE" w:rsidP="00B64FCE">
      <w:pPr>
        <w:tabs>
          <w:tab w:val="left" w:pos="3600"/>
        </w:tabs>
        <w:rPr>
          <w:rFonts w:cs="Arial"/>
          <w:szCs w:val="24"/>
        </w:rPr>
      </w:pPr>
      <w:r w:rsidRPr="00445805">
        <w:rPr>
          <w:rFonts w:cs="Arial"/>
          <w:noProof/>
          <w:szCs w:val="24"/>
          <w:lang w:eastAsia="es-ES"/>
        </w:rPr>
        <mc:AlternateContent>
          <mc:Choice Requires="wps">
            <w:drawing>
              <wp:anchor distT="0" distB="0" distL="114300" distR="114300" simplePos="0" relativeHeight="251660288" behindDoc="0" locked="0" layoutInCell="1" allowOverlap="1" wp14:anchorId="6500D566" wp14:editId="6C0790C7">
                <wp:simplePos x="0" y="0"/>
                <wp:positionH relativeFrom="column">
                  <wp:posOffset>-784860</wp:posOffset>
                </wp:positionH>
                <wp:positionV relativeFrom="paragraph">
                  <wp:posOffset>170180</wp:posOffset>
                </wp:positionV>
                <wp:extent cx="3284220" cy="571500"/>
                <wp:effectExtent l="0" t="0" r="11430" b="19050"/>
                <wp:wrapNone/>
                <wp:docPr id="320" name="320 Documento"/>
                <wp:cNvGraphicFramePr/>
                <a:graphic xmlns:a="http://schemas.openxmlformats.org/drawingml/2006/main">
                  <a:graphicData uri="http://schemas.microsoft.com/office/word/2010/wordprocessingShape">
                    <wps:wsp>
                      <wps:cNvSpPr/>
                      <wps:spPr>
                        <a:xfrm>
                          <a:off x="0" y="0"/>
                          <a:ext cx="3284220" cy="571500"/>
                        </a:xfrm>
                        <a:prstGeom prst="flowChartDocument">
                          <a:avLst/>
                        </a:prstGeom>
                      </wps:spPr>
                      <wps:style>
                        <a:lnRef idx="1">
                          <a:schemeClr val="accent4"/>
                        </a:lnRef>
                        <a:fillRef idx="2">
                          <a:schemeClr val="accent4"/>
                        </a:fillRef>
                        <a:effectRef idx="1">
                          <a:schemeClr val="accent4"/>
                        </a:effectRef>
                        <a:fontRef idx="minor">
                          <a:schemeClr val="dk1"/>
                        </a:fontRef>
                      </wps:style>
                      <wps:txbx>
                        <w:txbxContent>
                          <w:p w:rsidR="00AE0ED6" w:rsidRPr="00481B46" w:rsidRDefault="00AE0ED6" w:rsidP="00B64FCE">
                            <w:pPr>
                              <w:jc w:val="center"/>
                              <w:rPr>
                                <w:lang w:val="es-CO"/>
                              </w:rPr>
                            </w:pPr>
                            <w:r>
                              <w:rPr>
                                <w:lang w:val="es-CO"/>
                              </w:rPr>
                              <w:t>NOMBRES, APELLIDOS, CENTRO DE FORMACIÓN, TRIMESTRE.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0D566"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320 Documento" o:spid="_x0000_s1035" type="#_x0000_t114" style="position:absolute;margin-left:-61.8pt;margin-top:13.4pt;width:258.6pt;height: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" fillcolor="#ffd555 [2167]" strokecolor="#ffc000 [3207]" strokeweight=".5pt">
                <v:fill color2="#ffcc31 [2615]" rotate="t" colors="0 #ffdd9c;.5 #ffd78e;1 #ffd479" focus="100%" type="gradient">
                  <o:fill v:ext="view" type="gradientUnscaled"/>
                </v:fill>
                <v:textbox>
                  <w:txbxContent>
                    <w:p w:rsidR="00AE0ED6" w:rsidRPr="00481B46" w:rsidRDefault="00AE0ED6" w:rsidP="00B64FCE">
                      <w:pPr>
                        <w:jc w:val="center"/>
                        <w:rPr>
                          <w:lang w:val="es-CO"/>
                        </w:rPr>
                      </w:pPr>
                      <w:r>
                        <w:rPr>
                          <w:lang w:val="es-CO"/>
                        </w:rPr>
                        <w:t>NOMBRES, APELLIDOS, CENTRO DE FORMACIÓN, TRIMESTRE.</w:t>
                      </w:r>
                    </w:p>
                  </w:txbxContent>
                </v:textbox>
              </v:shape>
            </w:pict>
          </mc:Fallback>
        </mc:AlternateContent>
      </w:r>
      <w:r w:rsidRPr="00445805">
        <w:rPr>
          <w:rFonts w:cs="Arial"/>
          <w:noProof/>
          <w:szCs w:val="24"/>
          <w:lang w:eastAsia="es-ES"/>
        </w:rPr>
        <mc:AlternateContent>
          <mc:Choice Requires="wps">
            <w:drawing>
              <wp:anchor distT="0" distB="0" distL="114300" distR="114300" simplePos="0" relativeHeight="251669504" behindDoc="0" locked="0" layoutInCell="1" allowOverlap="1" wp14:anchorId="794A239E" wp14:editId="2C455205">
                <wp:simplePos x="0" y="0"/>
                <wp:positionH relativeFrom="column">
                  <wp:posOffset>3537585</wp:posOffset>
                </wp:positionH>
                <wp:positionV relativeFrom="paragraph">
                  <wp:posOffset>-635</wp:posOffset>
                </wp:positionV>
                <wp:extent cx="0" cy="1737360"/>
                <wp:effectExtent l="0" t="0" r="19050" b="15240"/>
                <wp:wrapNone/>
                <wp:docPr id="329" name="329 Conector recto"/>
                <wp:cNvGraphicFramePr/>
                <a:graphic xmlns:a="http://schemas.openxmlformats.org/drawingml/2006/main">
                  <a:graphicData uri="http://schemas.microsoft.com/office/word/2010/wordprocessingShape">
                    <wps:wsp>
                      <wps:cNvCnPr/>
                      <wps:spPr>
                        <a:xfrm>
                          <a:off x="0" y="0"/>
                          <a:ext cx="0" cy="17373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6E081F" id="329 Conector recto"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55pt,-.05pt" to="278.55pt,1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" strokecolor="black [3200]" strokeweight="1pt">
                <v:stroke joinstyle="miter"/>
              </v:line>
            </w:pict>
          </mc:Fallback>
        </mc:AlternateContent>
      </w:r>
      <w:r w:rsidRPr="00445805">
        <w:rPr>
          <w:rFonts w:cs="Arial"/>
          <w:noProof/>
          <w:szCs w:val="24"/>
          <w:lang w:eastAsia="es-ES"/>
        </w:rPr>
        <mc:AlternateContent>
          <mc:Choice Requires="wps">
            <w:drawing>
              <wp:anchor distT="0" distB="0" distL="114300" distR="114300" simplePos="0" relativeHeight="251668480" behindDoc="0" locked="0" layoutInCell="1" allowOverlap="1" wp14:anchorId="7A6859C3" wp14:editId="104886C7">
                <wp:simplePos x="0" y="0"/>
                <wp:positionH relativeFrom="column">
                  <wp:posOffset>382905</wp:posOffset>
                </wp:positionH>
                <wp:positionV relativeFrom="paragraph">
                  <wp:posOffset>-635</wp:posOffset>
                </wp:positionV>
                <wp:extent cx="3154680" cy="0"/>
                <wp:effectExtent l="38100" t="76200" r="0" b="114300"/>
                <wp:wrapNone/>
                <wp:docPr id="328" name="328 Conector recto de flecha"/>
                <wp:cNvGraphicFramePr/>
                <a:graphic xmlns:a="http://schemas.openxmlformats.org/drawingml/2006/main">
                  <a:graphicData uri="http://schemas.microsoft.com/office/word/2010/wordprocessingShape">
                    <wps:wsp>
                      <wps:cNvCnPr/>
                      <wps:spPr>
                        <a:xfrm flipH="1">
                          <a:off x="0" y="0"/>
                          <a:ext cx="315468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7B95BF" id="_x0000_t32" coordsize="21600,21600" o:spt="32" o:oned="t" path="m,l21600,21600e" filled="f">
                <v:path arrowok="t" fillok="f" o:connecttype="none"/>
                <o:lock v:ext="edit" shapetype="t"/>
              </v:shapetype>
              <v:shape id="328 Conector recto de flecha" o:spid="_x0000_s1026" type="#_x0000_t32" style="position:absolute;margin-left:30.15pt;margin-top:-.05pt;width:248.4pt;height:0;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" strokecolor="black [3200]" strokeweight="1pt">
                <v:stroke endarrow="open" joinstyle="miter"/>
              </v:shape>
            </w:pict>
          </mc:Fallback>
        </mc:AlternateContent>
      </w:r>
      <w:r w:rsidRPr="00445805">
        <w:rPr>
          <w:rFonts w:cs="Arial"/>
          <w:noProof/>
          <w:szCs w:val="24"/>
          <w:lang w:eastAsia="es-ES"/>
        </w:rPr>
        <mc:AlternateContent>
          <mc:Choice Requires="wps">
            <w:drawing>
              <wp:anchor distT="0" distB="0" distL="114300" distR="114300" simplePos="0" relativeHeight="251656192" behindDoc="0" locked="0" layoutInCell="1" allowOverlap="1" wp14:anchorId="49673A5D" wp14:editId="1836D2DC">
                <wp:simplePos x="0" y="0"/>
                <wp:positionH relativeFrom="column">
                  <wp:posOffset>382905</wp:posOffset>
                </wp:positionH>
                <wp:positionV relativeFrom="paragraph">
                  <wp:posOffset>-99695</wp:posOffset>
                </wp:positionV>
                <wp:extent cx="0" cy="259080"/>
                <wp:effectExtent l="95250" t="0" r="57150" b="64770"/>
                <wp:wrapNone/>
                <wp:docPr id="22" name="22 Conector recto de flecha"/>
                <wp:cNvGraphicFramePr/>
                <a:graphic xmlns:a="http://schemas.openxmlformats.org/drawingml/2006/main">
                  <a:graphicData uri="http://schemas.microsoft.com/office/word/2010/wordprocessingShape">
                    <wps:wsp>
                      <wps:cNvCnPr/>
                      <wps:spPr>
                        <a:xfrm>
                          <a:off x="0" y="0"/>
                          <a:ext cx="0" cy="25908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B4739" id="22 Conector recto de flecha" o:spid="_x0000_s1026" type="#_x0000_t32" style="position:absolute;margin-left:30.15pt;margin-top:-7.85pt;width:0;height:20.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" strokecolor="black [3200]" strokeweight="1pt">
                <v:stroke endarrow="open" joinstyle="miter"/>
              </v:shape>
            </w:pict>
          </mc:Fallback>
        </mc:AlternateContent>
      </w:r>
      <w:r w:rsidRPr="00445805">
        <w:rPr>
          <w:rFonts w:cs="Arial"/>
          <w:noProof/>
          <w:szCs w:val="24"/>
          <w:lang w:eastAsia="es-ES"/>
        </w:rPr>
        <mc:AlternateContent>
          <mc:Choice Requires="wps">
            <w:drawing>
              <wp:anchor distT="0" distB="0" distL="114300" distR="114300" simplePos="0" relativeHeight="251659264" behindDoc="0" locked="0" layoutInCell="1" allowOverlap="1" wp14:anchorId="0A4409EE" wp14:editId="6F3DB84A">
                <wp:simplePos x="0" y="0"/>
                <wp:positionH relativeFrom="column">
                  <wp:posOffset>-645795</wp:posOffset>
                </wp:positionH>
                <wp:positionV relativeFrom="paragraph">
                  <wp:posOffset>-648335</wp:posOffset>
                </wp:positionV>
                <wp:extent cx="320040" cy="259080"/>
                <wp:effectExtent l="0" t="0" r="22860" b="26670"/>
                <wp:wrapNone/>
                <wp:docPr id="319" name="319 Cuadro de texto"/>
                <wp:cNvGraphicFramePr/>
                <a:graphic xmlns:a="http://schemas.openxmlformats.org/drawingml/2006/main">
                  <a:graphicData uri="http://schemas.microsoft.com/office/word/2010/wordprocessingShape">
                    <wps:wsp>
                      <wps:cNvSpPr txBox="1"/>
                      <wps:spPr>
                        <a:xfrm>
                          <a:off x="0" y="0"/>
                          <a:ext cx="320040" cy="259080"/>
                        </a:xfrm>
                        <a:prstGeom prst="rect">
                          <a:avLst/>
                        </a:prstGeom>
                        <a:ln/>
                      </wps:spPr>
                      <wps:style>
                        <a:lnRef idx="1">
                          <a:schemeClr val="dk1"/>
                        </a:lnRef>
                        <a:fillRef idx="3">
                          <a:schemeClr val="dk1"/>
                        </a:fillRef>
                        <a:effectRef idx="2">
                          <a:schemeClr val="dk1"/>
                        </a:effectRef>
                        <a:fontRef idx="minor">
                          <a:schemeClr val="lt1"/>
                        </a:fontRef>
                      </wps:style>
                      <wps:txbx>
                        <w:txbxContent>
                          <w:p w:rsidR="00AE0ED6" w:rsidRPr="002C74A8" w:rsidRDefault="00AE0ED6" w:rsidP="00B64FCE">
                            <w:pPr>
                              <w:rPr>
                                <w:lang w:val="es-CO"/>
                              </w:rPr>
                            </w:pPr>
                            <w:r>
                              <w:rPr>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409EE" id="319 Cuadro de texto" o:spid="_x0000_s1036" type="#_x0000_t202" style="position:absolute;margin-left:-50.85pt;margin-top:-51.05pt;width:25.2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" fillcolor="#101010 [3024]" strokecolor="black [3200]" strokeweight=".5pt">
                <v:fill color2="black [3168]" rotate="t" colors="0 #454545;.5 black;1 black" focus="100%" type="gradient">
                  <o:fill v:ext="view" type="gradientUnscaled"/>
                </v:fill>
                <v:textbox>
                  <w:txbxContent>
                    <w:p w:rsidR="00AE0ED6" w:rsidRPr="002C74A8" w:rsidRDefault="00AE0ED6" w:rsidP="00B64FCE">
                      <w:pPr>
                        <w:rPr>
                          <w:lang w:val="es-CO"/>
                        </w:rPr>
                      </w:pPr>
                      <w:r>
                        <w:rPr>
                          <w:lang w:val="es-CO"/>
                        </w:rPr>
                        <w:t>1</w:t>
                      </w:r>
                    </w:p>
                  </w:txbxContent>
                </v:textbox>
              </v:shape>
            </w:pict>
          </mc:Fallback>
        </mc:AlternateContent>
      </w:r>
    </w:p>
    <w:p w:rsidR="00B64FCE" w:rsidRPr="00445805" w:rsidRDefault="00B64FCE" w:rsidP="00B64FCE">
      <w:pPr>
        <w:tabs>
          <w:tab w:val="left" w:pos="3600"/>
        </w:tabs>
        <w:rPr>
          <w:rFonts w:cs="Arial"/>
          <w:szCs w:val="24"/>
        </w:rPr>
      </w:pPr>
      <w:r w:rsidRPr="00445805">
        <w:rPr>
          <w:rFonts w:cs="Arial"/>
          <w:noProof/>
          <w:szCs w:val="24"/>
          <w:lang w:eastAsia="es-ES"/>
        </w:rPr>
        <mc:AlternateContent>
          <mc:Choice Requires="wps">
            <w:drawing>
              <wp:anchor distT="0" distB="0" distL="114300" distR="114300" simplePos="0" relativeHeight="251670528" behindDoc="0" locked="0" layoutInCell="1" allowOverlap="1" wp14:anchorId="2DD3DE01" wp14:editId="33F88E3A">
                <wp:simplePos x="0" y="0"/>
                <wp:positionH relativeFrom="column">
                  <wp:posOffset>55245</wp:posOffset>
                </wp:positionH>
                <wp:positionV relativeFrom="paragraph">
                  <wp:posOffset>3447415</wp:posOffset>
                </wp:positionV>
                <wp:extent cx="731520" cy="350520"/>
                <wp:effectExtent l="0" t="0" r="11430" b="11430"/>
                <wp:wrapNone/>
                <wp:docPr id="331" name="331 Elipse"/>
                <wp:cNvGraphicFramePr/>
                <a:graphic xmlns:a="http://schemas.openxmlformats.org/drawingml/2006/main">
                  <a:graphicData uri="http://schemas.microsoft.com/office/word/2010/wordprocessingShape">
                    <wps:wsp>
                      <wps:cNvSpPr/>
                      <wps:spPr>
                        <a:xfrm>
                          <a:off x="0" y="0"/>
                          <a:ext cx="731520" cy="350520"/>
                        </a:xfrm>
                        <a:prstGeom prst="ellipse">
                          <a:avLst/>
                        </a:prstGeom>
                      </wps:spPr>
                      <wps:style>
                        <a:lnRef idx="1">
                          <a:schemeClr val="accent4"/>
                        </a:lnRef>
                        <a:fillRef idx="2">
                          <a:schemeClr val="accent4"/>
                        </a:fillRef>
                        <a:effectRef idx="1">
                          <a:schemeClr val="accent4"/>
                        </a:effectRef>
                        <a:fontRef idx="minor">
                          <a:schemeClr val="dk1"/>
                        </a:fontRef>
                      </wps:style>
                      <wps:txbx>
                        <w:txbxContent>
                          <w:p w:rsidR="00AE0ED6" w:rsidRPr="002C74A8" w:rsidRDefault="00AE0ED6" w:rsidP="00B64FCE">
                            <w:pPr>
                              <w:jc w:val="center"/>
                              <w:rPr>
                                <w:lang w:val="es-CO"/>
                              </w:rPr>
                            </w:pPr>
                            <w:r>
                              <w:rPr>
                                <w:noProof/>
                                <w:lang w:eastAsia="es-ES"/>
                              </w:rPr>
                              <w:t>FIN</w:t>
                            </w:r>
                            <w:r>
                              <w:rPr>
                                <w:noProof/>
                                <w:lang w:eastAsia="es-ES"/>
                              </w:rPr>
                              <w:drawing>
                                <wp:inline distT="0" distB="0" distL="0" distR="0" wp14:anchorId="4FEBBC69" wp14:editId="21A7EB80">
                                  <wp:extent cx="327660" cy="7620"/>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660" cy="7620"/>
                                          </a:xfrm>
                                          <a:prstGeom prst="rect">
                                            <a:avLst/>
                                          </a:prstGeom>
                                          <a:noFill/>
                                          <a:ln>
                                            <a:noFill/>
                                          </a:ln>
                                        </pic:spPr>
                                      </pic:pic>
                                    </a:graphicData>
                                  </a:graphic>
                                </wp:inline>
                              </w:drawing>
                            </w:r>
                            <w:r>
                              <w:rPr>
                                <w:lang w:val="es-CO"/>
                              </w:rP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DD3DE01" id="331 Elipse" o:spid="_x0000_s1037" style="position:absolute;margin-left:4.35pt;margin-top:271.45pt;width:57.6pt;height:27.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" fillcolor="#ffd555 [2167]" strokecolor="#ffc000 [3207]" strokeweight=".5pt">
                <v:fill color2="#ffcc31 [2615]" rotate="t" colors="0 #ffdd9c;.5 #ffd78e;1 #ffd479" focus="100%" type="gradient">
                  <o:fill v:ext="view" type="gradientUnscaled"/>
                </v:fill>
                <v:stroke joinstyle="miter"/>
                <v:textbox>
                  <w:txbxContent>
                    <w:p w:rsidR="00AE0ED6" w:rsidRPr="002C74A8" w:rsidRDefault="00AE0ED6" w:rsidP="00B64FCE">
                      <w:pPr>
                        <w:jc w:val="center"/>
                        <w:rPr>
                          <w:lang w:val="es-CO"/>
                        </w:rPr>
                      </w:pPr>
                      <w:r>
                        <w:rPr>
                          <w:noProof/>
                          <w:lang w:eastAsia="es-ES"/>
                        </w:rPr>
                        <w:t>FIN</w:t>
                      </w:r>
                      <w:r>
                        <w:rPr>
                          <w:noProof/>
                          <w:lang w:eastAsia="es-ES"/>
                        </w:rPr>
                        <w:drawing>
                          <wp:inline distT="0" distB="0" distL="0" distR="0" wp14:anchorId="4FEBBC69" wp14:editId="21A7EB80">
                            <wp:extent cx="327660" cy="7620"/>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660" cy="7620"/>
                                    </a:xfrm>
                                    <a:prstGeom prst="rect">
                                      <a:avLst/>
                                    </a:prstGeom>
                                    <a:noFill/>
                                    <a:ln>
                                      <a:noFill/>
                                    </a:ln>
                                  </pic:spPr>
                                </pic:pic>
                              </a:graphicData>
                            </a:graphic>
                          </wp:inline>
                        </w:drawing>
                      </w:r>
                      <w:r>
                        <w:rPr>
                          <w:lang w:val="es-CO"/>
                        </w:rPr>
                        <w:t>FIN</w:t>
                      </w:r>
                    </w:p>
                  </w:txbxContent>
                </v:textbox>
              </v:oval>
            </w:pict>
          </mc:Fallback>
        </mc:AlternateContent>
      </w:r>
      <w:r w:rsidRPr="00445805">
        <w:rPr>
          <w:rFonts w:cs="Arial"/>
          <w:noProof/>
          <w:szCs w:val="24"/>
          <w:lang w:eastAsia="es-ES"/>
        </w:rPr>
        <mc:AlternateContent>
          <mc:Choice Requires="wps">
            <w:drawing>
              <wp:anchor distT="0" distB="0" distL="114300" distR="114300" simplePos="0" relativeHeight="251671552" behindDoc="0" locked="0" layoutInCell="1" allowOverlap="1" wp14:anchorId="617513F2" wp14:editId="638B12B0">
                <wp:simplePos x="0" y="0"/>
                <wp:positionH relativeFrom="column">
                  <wp:posOffset>382905</wp:posOffset>
                </wp:positionH>
                <wp:positionV relativeFrom="paragraph">
                  <wp:posOffset>3112135</wp:posOffset>
                </wp:positionV>
                <wp:extent cx="0" cy="335280"/>
                <wp:effectExtent l="95250" t="0" r="76200" b="64770"/>
                <wp:wrapNone/>
                <wp:docPr id="333" name="333 Conector recto de flecha"/>
                <wp:cNvGraphicFramePr/>
                <a:graphic xmlns:a="http://schemas.openxmlformats.org/drawingml/2006/main">
                  <a:graphicData uri="http://schemas.microsoft.com/office/word/2010/wordprocessingShape">
                    <wps:wsp>
                      <wps:cNvCnPr/>
                      <wps:spPr>
                        <a:xfrm>
                          <a:off x="0" y="0"/>
                          <a:ext cx="0" cy="33528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CDAD3" id="333 Conector recto de flecha" o:spid="_x0000_s1026" type="#_x0000_t32" style="position:absolute;margin-left:30.15pt;margin-top:245.05pt;width:0;height:26.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" strokecolor="black [3200]" strokeweight="1pt">
                <v:stroke endarrow="open" joinstyle="miter"/>
              </v:shape>
            </w:pict>
          </mc:Fallback>
        </mc:AlternateContent>
      </w:r>
      <w:r w:rsidRPr="00445805">
        <w:rPr>
          <w:rFonts w:cs="Arial"/>
          <w:noProof/>
          <w:szCs w:val="24"/>
          <w:lang w:eastAsia="es-ES"/>
        </w:rPr>
        <mc:AlternateContent>
          <mc:Choice Requires="wps">
            <w:drawing>
              <wp:anchor distT="0" distB="0" distL="114300" distR="114300" simplePos="0" relativeHeight="251663360" behindDoc="0" locked="0" layoutInCell="1" allowOverlap="1" wp14:anchorId="6958D9BA" wp14:editId="10A5B513">
                <wp:simplePos x="0" y="0"/>
                <wp:positionH relativeFrom="column">
                  <wp:posOffset>-120015</wp:posOffset>
                </wp:positionH>
                <wp:positionV relativeFrom="paragraph">
                  <wp:posOffset>2540635</wp:posOffset>
                </wp:positionV>
                <wp:extent cx="1028700" cy="571500"/>
                <wp:effectExtent l="0" t="0" r="19050" b="19050"/>
                <wp:wrapNone/>
                <wp:docPr id="323" name="323 Documento"/>
                <wp:cNvGraphicFramePr/>
                <a:graphic xmlns:a="http://schemas.openxmlformats.org/drawingml/2006/main">
                  <a:graphicData uri="http://schemas.microsoft.com/office/word/2010/wordprocessingShape">
                    <wps:wsp>
                      <wps:cNvSpPr/>
                      <wps:spPr>
                        <a:xfrm>
                          <a:off x="0" y="0"/>
                          <a:ext cx="1028700" cy="571500"/>
                        </a:xfrm>
                        <a:prstGeom prst="flowChartDocument">
                          <a:avLst/>
                        </a:prstGeom>
                      </wps:spPr>
                      <wps:style>
                        <a:lnRef idx="1">
                          <a:schemeClr val="accent4"/>
                        </a:lnRef>
                        <a:fillRef idx="2">
                          <a:schemeClr val="accent4"/>
                        </a:fillRef>
                        <a:effectRef idx="1">
                          <a:schemeClr val="accent4"/>
                        </a:effectRef>
                        <a:fontRef idx="minor">
                          <a:schemeClr val="dk1"/>
                        </a:fontRef>
                      </wps:style>
                      <wps:txbx>
                        <w:txbxContent>
                          <w:p w:rsidR="00AE0ED6" w:rsidRPr="00481B46" w:rsidRDefault="00AE0ED6" w:rsidP="00B64FCE">
                            <w:pPr>
                              <w:jc w:val="center"/>
                              <w:rPr>
                                <w:lang w:val="es-CO"/>
                              </w:rPr>
                            </w:pPr>
                            <w:r>
                              <w:rPr>
                                <w:lang w:val="es-CO"/>
                              </w:rPr>
                              <w:t>MODELO Y MARCA.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8D9BA" id="323 Documento" o:spid="_x0000_s1038" type="#_x0000_t114" style="position:absolute;margin-left:-9.45pt;margin-top:200.05pt;width:81pt;height: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" fillcolor="#ffd555 [2167]" strokecolor="#ffc000 [3207]" strokeweight=".5pt">
                <v:fill color2="#ffcc31 [2615]" rotate="t" colors="0 #ffdd9c;.5 #ffd78e;1 #ffd479" focus="100%" type="gradient">
                  <o:fill v:ext="view" type="gradientUnscaled"/>
                </v:fill>
                <v:textbox>
                  <w:txbxContent>
                    <w:p w:rsidR="00AE0ED6" w:rsidRPr="00481B46" w:rsidRDefault="00AE0ED6" w:rsidP="00B64FCE">
                      <w:pPr>
                        <w:jc w:val="center"/>
                        <w:rPr>
                          <w:lang w:val="es-CO"/>
                        </w:rPr>
                      </w:pPr>
                      <w:r>
                        <w:rPr>
                          <w:lang w:val="es-CO"/>
                        </w:rPr>
                        <w:t>MODELO Y MARCA.</w:t>
                      </w:r>
                    </w:p>
                  </w:txbxContent>
                </v:textbox>
              </v:shape>
            </w:pict>
          </mc:Fallback>
        </mc:AlternateContent>
      </w:r>
      <w:r w:rsidRPr="00445805">
        <w:rPr>
          <w:rFonts w:cs="Arial"/>
          <w:noProof/>
          <w:szCs w:val="24"/>
          <w:lang w:eastAsia="es-ES"/>
        </w:rPr>
        <mc:AlternateContent>
          <mc:Choice Requires="wps">
            <w:drawing>
              <wp:anchor distT="0" distB="0" distL="114300" distR="114300" simplePos="0" relativeHeight="251658240" behindDoc="0" locked="0" layoutInCell="1" allowOverlap="1" wp14:anchorId="40206116" wp14:editId="353951E6">
                <wp:simplePos x="0" y="0"/>
                <wp:positionH relativeFrom="column">
                  <wp:posOffset>1906905</wp:posOffset>
                </wp:positionH>
                <wp:positionV relativeFrom="paragraph">
                  <wp:posOffset>1450975</wp:posOffset>
                </wp:positionV>
                <wp:extent cx="2994660" cy="685800"/>
                <wp:effectExtent l="0" t="0" r="15240" b="19050"/>
                <wp:wrapNone/>
                <wp:docPr id="27" name="27 Rectángulo"/>
                <wp:cNvGraphicFramePr/>
                <a:graphic xmlns:a="http://schemas.openxmlformats.org/drawingml/2006/main">
                  <a:graphicData uri="http://schemas.microsoft.com/office/word/2010/wordprocessingShape">
                    <wps:wsp>
                      <wps:cNvSpPr/>
                      <wps:spPr>
                        <a:xfrm>
                          <a:off x="0" y="0"/>
                          <a:ext cx="2994660" cy="685800"/>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AE0ED6" w:rsidRPr="007D665E" w:rsidRDefault="00AE0ED6" w:rsidP="00B64FCE">
                            <w:pPr>
                              <w:jc w:val="center"/>
                              <w:rPr>
                                <w:lang w:val="es-CO"/>
                              </w:rPr>
                            </w:pPr>
                            <w:r>
                              <w:rPr>
                                <w:lang w:val="es-CO"/>
                              </w:rPr>
                              <w:t>SI AUN NO SABE CÓMO OBTENER EL SERIAL, DIRIJASE AL SIGUIENTE ENLACE: “EJEMPLO.COM”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06116" id="27 Rectángulo" o:spid="_x0000_s1039" style="position:absolute;margin-left:150.15pt;margin-top:114.25pt;width:235.8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" fillcolor="#ffd555 [2167]" strokecolor="#ffc000 [3207]" strokeweight=".5pt">
                <v:fill color2="#ffcc31 [2615]" rotate="t" colors="0 #ffdd9c;.5 #ffd78e;1 #ffd479" focus="100%" type="gradient">
                  <o:fill v:ext="view" type="gradientUnscaled"/>
                </v:fill>
                <v:textbox>
                  <w:txbxContent>
                    <w:p w:rsidR="00AE0ED6" w:rsidRPr="007D665E" w:rsidRDefault="00AE0ED6" w:rsidP="00B64FCE">
                      <w:pPr>
                        <w:jc w:val="center"/>
                        <w:rPr>
                          <w:lang w:val="es-CO"/>
                        </w:rPr>
                      </w:pPr>
                      <w:r>
                        <w:rPr>
                          <w:lang w:val="es-CO"/>
                        </w:rPr>
                        <w:t>SI AUN NO SABE CÓMO OBTENER EL SERIAL, DIRIJASE AL SIGUIENTE ENLACE: “EJEMPLO.COM”</w:t>
                      </w:r>
                    </w:p>
                  </w:txbxContent>
                </v:textbox>
              </v:rect>
            </w:pict>
          </mc:Fallback>
        </mc:AlternateContent>
      </w:r>
      <w:r w:rsidRPr="00445805">
        <w:rPr>
          <w:rFonts w:cs="Arial"/>
          <w:noProof/>
          <w:szCs w:val="24"/>
          <w:lang w:eastAsia="es-ES"/>
        </w:rPr>
        <mc:AlternateContent>
          <mc:Choice Requires="wps">
            <w:drawing>
              <wp:anchor distT="0" distB="0" distL="114300" distR="114300" simplePos="0" relativeHeight="251664384" behindDoc="0" locked="0" layoutInCell="1" allowOverlap="1" wp14:anchorId="7307B447" wp14:editId="099BEBD3">
                <wp:simplePos x="0" y="0"/>
                <wp:positionH relativeFrom="column">
                  <wp:posOffset>382905</wp:posOffset>
                </wp:positionH>
                <wp:positionV relativeFrom="paragraph">
                  <wp:posOffset>1024255</wp:posOffset>
                </wp:positionV>
                <wp:extent cx="0" cy="213360"/>
                <wp:effectExtent l="95250" t="0" r="57150" b="53340"/>
                <wp:wrapNone/>
                <wp:docPr id="324" name="324 Conector recto de flecha"/>
                <wp:cNvGraphicFramePr/>
                <a:graphic xmlns:a="http://schemas.openxmlformats.org/drawingml/2006/main">
                  <a:graphicData uri="http://schemas.microsoft.com/office/word/2010/wordprocessingShape">
                    <wps:wsp>
                      <wps:cNvCnPr/>
                      <wps:spPr>
                        <a:xfrm>
                          <a:off x="0" y="0"/>
                          <a:ext cx="0" cy="2133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CF3C1" id="324 Conector recto de flecha" o:spid="_x0000_s1026" type="#_x0000_t32" style="position:absolute;margin-left:30.15pt;margin-top:80.65pt;width:0;height:16.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" strokecolor="black [3200]" strokeweight="1pt">
                <v:stroke endarrow="open" joinstyle="miter"/>
              </v:shape>
            </w:pict>
          </mc:Fallback>
        </mc:AlternateContent>
      </w:r>
      <w:r w:rsidRPr="00445805">
        <w:rPr>
          <w:rFonts w:cs="Arial"/>
          <w:noProof/>
          <w:szCs w:val="24"/>
          <w:lang w:eastAsia="es-ES"/>
        </w:rPr>
        <mc:AlternateContent>
          <mc:Choice Requires="wps">
            <w:drawing>
              <wp:anchor distT="0" distB="0" distL="114300" distR="114300" simplePos="0" relativeHeight="251666432" behindDoc="0" locked="0" layoutInCell="1" allowOverlap="1" wp14:anchorId="3DB2C403" wp14:editId="0E167013">
                <wp:simplePos x="0" y="0"/>
                <wp:positionH relativeFrom="column">
                  <wp:posOffset>382905</wp:posOffset>
                </wp:positionH>
                <wp:positionV relativeFrom="paragraph">
                  <wp:posOffset>422275</wp:posOffset>
                </wp:positionV>
                <wp:extent cx="0" cy="205740"/>
                <wp:effectExtent l="95250" t="0" r="57150" b="60960"/>
                <wp:wrapNone/>
                <wp:docPr id="326" name="326 Conector recto de flecha"/>
                <wp:cNvGraphicFramePr/>
                <a:graphic xmlns:a="http://schemas.openxmlformats.org/drawingml/2006/main">
                  <a:graphicData uri="http://schemas.microsoft.com/office/word/2010/wordprocessingShape">
                    <wps:wsp>
                      <wps:cNvCnPr/>
                      <wps:spPr>
                        <a:xfrm>
                          <a:off x="0" y="0"/>
                          <a:ext cx="0" cy="20574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941A2" id="326 Conector recto de flecha" o:spid="_x0000_s1026" type="#_x0000_t32" style="position:absolute;margin-left:30.15pt;margin-top:33.25pt;width:0;height:1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" strokecolor="black [3200]" strokeweight="1pt">
                <v:stroke endarrow="open" joinstyle="miter"/>
              </v:shape>
            </w:pict>
          </mc:Fallback>
        </mc:AlternateContent>
      </w:r>
      <w:r w:rsidRPr="00445805">
        <w:rPr>
          <w:rFonts w:cs="Arial"/>
          <w:szCs w:val="24"/>
        </w:rPr>
        <w:t xml:space="preserve">    </w:t>
      </w:r>
    </w:p>
    <w:p w:rsidR="00B64FCE" w:rsidRPr="00445805" w:rsidRDefault="00C02704" w:rsidP="00B64FCE">
      <w:pPr>
        <w:rPr>
          <w:rFonts w:cs="Arial"/>
          <w:szCs w:val="24"/>
        </w:rPr>
      </w:pPr>
      <w:r w:rsidRPr="00445805">
        <w:rPr>
          <w:rFonts w:cs="Arial"/>
          <w:noProof/>
          <w:szCs w:val="24"/>
          <w:lang w:eastAsia="es-ES"/>
        </w:rPr>
        <mc:AlternateContent>
          <mc:Choice Requires="wps">
            <w:drawing>
              <wp:anchor distT="0" distB="0" distL="114300" distR="114300" simplePos="0" relativeHeight="251662336" behindDoc="0" locked="0" layoutInCell="1" allowOverlap="1" wp14:anchorId="0DD6393C" wp14:editId="6E5E6C57">
                <wp:simplePos x="0" y="0"/>
                <wp:positionH relativeFrom="column">
                  <wp:posOffset>-644533</wp:posOffset>
                </wp:positionH>
                <wp:positionV relativeFrom="paragraph">
                  <wp:posOffset>338059</wp:posOffset>
                </wp:positionV>
                <wp:extent cx="1900052" cy="522514"/>
                <wp:effectExtent l="0" t="0" r="24130" b="11430"/>
                <wp:wrapNone/>
                <wp:docPr id="322" name="322 Documento"/>
                <wp:cNvGraphicFramePr/>
                <a:graphic xmlns:a="http://schemas.openxmlformats.org/drawingml/2006/main">
                  <a:graphicData uri="http://schemas.microsoft.com/office/word/2010/wordprocessingShape">
                    <wps:wsp>
                      <wps:cNvSpPr/>
                      <wps:spPr>
                        <a:xfrm>
                          <a:off x="0" y="0"/>
                          <a:ext cx="1900052" cy="522514"/>
                        </a:xfrm>
                        <a:prstGeom prst="flowChartDocument">
                          <a:avLst/>
                        </a:prstGeom>
                      </wps:spPr>
                      <wps:style>
                        <a:lnRef idx="1">
                          <a:schemeClr val="accent4"/>
                        </a:lnRef>
                        <a:fillRef idx="2">
                          <a:schemeClr val="accent4"/>
                        </a:fillRef>
                        <a:effectRef idx="1">
                          <a:schemeClr val="accent4"/>
                        </a:effectRef>
                        <a:fontRef idx="minor">
                          <a:schemeClr val="dk1"/>
                        </a:fontRef>
                      </wps:style>
                      <wps:txbx>
                        <w:txbxContent>
                          <w:p w:rsidR="00AE0ED6" w:rsidRPr="00481B46" w:rsidRDefault="00AE0ED6" w:rsidP="00B64FCE">
                            <w:pPr>
                              <w:jc w:val="center"/>
                              <w:rPr>
                                <w:lang w:val="es-CO"/>
                              </w:rPr>
                            </w:pPr>
                            <w:r>
                              <w:rPr>
                                <w:lang w:val="es-CO"/>
                              </w:rPr>
                              <w:t>N° DE IDENTIFICACION Y TIPO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6393C" id="322 Documento" o:spid="_x0000_s1040" type="#_x0000_t114" style="position:absolute;margin-left:-50.75pt;margin-top:26.6pt;width:149.6pt;height:41.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" fillcolor="#ffd555 [2167]" strokecolor="#ffc000 [3207]" strokeweight=".5pt">
                <v:fill color2="#ffcc31 [2615]" rotate="t" colors="0 #ffdd9c;.5 #ffd78e;1 #ffd479" focus="100%" type="gradient">
                  <o:fill v:ext="view" type="gradientUnscaled"/>
                </v:fill>
                <v:textbox>
                  <w:txbxContent>
                    <w:p w:rsidR="00AE0ED6" w:rsidRPr="00481B46" w:rsidRDefault="00AE0ED6" w:rsidP="00B64FCE">
                      <w:pPr>
                        <w:jc w:val="center"/>
                        <w:rPr>
                          <w:lang w:val="es-CO"/>
                        </w:rPr>
                      </w:pPr>
                      <w:r>
                        <w:rPr>
                          <w:lang w:val="es-CO"/>
                        </w:rPr>
                        <w:t>N° DE IDENTIFICACION Y TIPO</w:t>
                      </w:r>
                    </w:p>
                  </w:txbxContent>
                </v:textbox>
              </v:shape>
            </w:pict>
          </mc:Fallback>
        </mc:AlternateContent>
      </w:r>
    </w:p>
    <w:p w:rsidR="00B64FCE" w:rsidRPr="00445805" w:rsidRDefault="00B64FCE" w:rsidP="00B64FCE">
      <w:pPr>
        <w:rPr>
          <w:rFonts w:cs="Arial"/>
          <w:szCs w:val="24"/>
        </w:rPr>
      </w:pPr>
    </w:p>
    <w:p w:rsidR="00B64FCE" w:rsidRPr="00445805" w:rsidRDefault="00B64FCE" w:rsidP="00B64FCE">
      <w:pPr>
        <w:rPr>
          <w:rFonts w:cs="Arial"/>
          <w:szCs w:val="24"/>
        </w:rPr>
      </w:pPr>
    </w:p>
    <w:p w:rsidR="00B64FCE" w:rsidRPr="00445805" w:rsidRDefault="00A21B35" w:rsidP="00B64FCE">
      <w:pPr>
        <w:rPr>
          <w:rFonts w:cs="Arial"/>
          <w:szCs w:val="24"/>
        </w:rPr>
      </w:pPr>
      <w:r w:rsidRPr="00445805">
        <w:rPr>
          <w:rFonts w:cs="Arial"/>
          <w:noProof/>
          <w:szCs w:val="24"/>
          <w:lang w:eastAsia="es-ES"/>
        </w:rPr>
        <mc:AlternateContent>
          <mc:Choice Requires="wps">
            <w:drawing>
              <wp:anchor distT="0" distB="0" distL="114300" distR="114300" simplePos="0" relativeHeight="251657216" behindDoc="0" locked="0" layoutInCell="1" allowOverlap="1" wp14:anchorId="376F32A1" wp14:editId="3FF6090E">
                <wp:simplePos x="0" y="0"/>
                <wp:positionH relativeFrom="column">
                  <wp:posOffset>-784860</wp:posOffset>
                </wp:positionH>
                <wp:positionV relativeFrom="paragraph">
                  <wp:posOffset>80645</wp:posOffset>
                </wp:positionV>
                <wp:extent cx="2270760" cy="1021080"/>
                <wp:effectExtent l="19050" t="19050" r="15240" b="45720"/>
                <wp:wrapNone/>
                <wp:docPr id="23" name="23 Rombo"/>
                <wp:cNvGraphicFramePr/>
                <a:graphic xmlns:a="http://schemas.openxmlformats.org/drawingml/2006/main">
                  <a:graphicData uri="http://schemas.microsoft.com/office/word/2010/wordprocessingShape">
                    <wps:wsp>
                      <wps:cNvSpPr/>
                      <wps:spPr>
                        <a:xfrm>
                          <a:off x="0" y="0"/>
                          <a:ext cx="2270760" cy="1021080"/>
                        </a:xfrm>
                        <a:prstGeom prst="diamond">
                          <a:avLst/>
                        </a:prstGeom>
                      </wps:spPr>
                      <wps:style>
                        <a:lnRef idx="1">
                          <a:schemeClr val="dk1"/>
                        </a:lnRef>
                        <a:fillRef idx="2">
                          <a:schemeClr val="dk1"/>
                        </a:fillRef>
                        <a:effectRef idx="1">
                          <a:schemeClr val="dk1"/>
                        </a:effectRef>
                        <a:fontRef idx="minor">
                          <a:schemeClr val="dk1"/>
                        </a:fontRef>
                      </wps:style>
                      <wps:txbx>
                        <w:txbxContent>
                          <w:p w:rsidR="00AE0ED6" w:rsidRPr="00481B46" w:rsidRDefault="00AE0ED6" w:rsidP="00A21B35">
                            <w:pPr>
                              <w:rPr>
                                <w:lang w:val="es-CO"/>
                              </w:rPr>
                            </w:pPr>
                            <w:r>
                              <w:rPr>
                                <w:lang w:val="es-CO"/>
                              </w:rPr>
                              <w:t>N° DE SERIE DEL PC</w:t>
                            </w:r>
                          </w:p>
                          <w:p w:rsidR="00AE0ED6" w:rsidRDefault="00AE0ED6" w:rsidP="00B64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6F32A1" id="_x0000_t4" coordsize="21600,21600" o:spt="4" path="m10800,l,10800,10800,21600,21600,10800xe">
                <v:stroke joinstyle="miter"/>
                <v:path gradientshapeok="t" o:connecttype="rect" textboxrect="5400,5400,16200,16200"/>
              </v:shapetype>
              <v:shape id="23 Rombo" o:spid="_x0000_s1041" type="#_x0000_t4" style="position:absolute;margin-left:-61.8pt;margin-top:6.35pt;width:178.8pt;height:80.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" fillcolor="#555 [2160]" strokecolor="black [3200]" strokeweight=".5pt">
                <v:fill color2="#313131 [2608]" rotate="t" colors="0 #9b9b9b;.5 #8e8e8e;1 #797979" focus="100%" type="gradient">
                  <o:fill v:ext="view" type="gradientUnscaled"/>
                </v:fill>
                <v:textbox>
                  <w:txbxContent>
                    <w:p w:rsidR="00AE0ED6" w:rsidRPr="00481B46" w:rsidRDefault="00AE0ED6" w:rsidP="00A21B35">
                      <w:pPr>
                        <w:rPr>
                          <w:lang w:val="es-CO"/>
                        </w:rPr>
                      </w:pPr>
                      <w:r>
                        <w:rPr>
                          <w:lang w:val="es-CO"/>
                        </w:rPr>
                        <w:t>N° DE SERIE DEL PC</w:t>
                      </w:r>
                    </w:p>
                    <w:p w:rsidR="00AE0ED6" w:rsidRDefault="00AE0ED6" w:rsidP="00B64FCE">
                      <w:pPr>
                        <w:jc w:val="center"/>
                      </w:pPr>
                    </w:p>
                  </w:txbxContent>
                </v:textbox>
              </v:shape>
            </w:pict>
          </mc:Fallback>
        </mc:AlternateContent>
      </w:r>
      <w:r w:rsidR="00142527" w:rsidRPr="00445805">
        <w:rPr>
          <w:rFonts w:cs="Arial"/>
          <w:noProof/>
          <w:szCs w:val="24"/>
          <w:lang w:eastAsia="es-ES"/>
        </w:rPr>
        <mc:AlternateContent>
          <mc:Choice Requires="wps">
            <w:drawing>
              <wp:anchor distT="0" distB="0" distL="114300" distR="114300" simplePos="0" relativeHeight="251673600" behindDoc="0" locked="0" layoutInCell="1" allowOverlap="1" wp14:anchorId="5CC62B43" wp14:editId="397686A0">
                <wp:simplePos x="0" y="0"/>
                <wp:positionH relativeFrom="column">
                  <wp:posOffset>1255394</wp:posOffset>
                </wp:positionH>
                <wp:positionV relativeFrom="paragraph">
                  <wp:posOffset>285115</wp:posOffset>
                </wp:positionV>
                <wp:extent cx="428625" cy="236220"/>
                <wp:effectExtent l="0" t="0" r="28575" b="11430"/>
                <wp:wrapNone/>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36220"/>
                        </a:xfrm>
                        <a:prstGeom prst="rect">
                          <a:avLst/>
                        </a:prstGeom>
                        <a:solidFill>
                          <a:srgbClr val="FFFFFF"/>
                        </a:solidFill>
                        <a:ln w="9525">
                          <a:solidFill>
                            <a:srgbClr val="000000"/>
                          </a:solidFill>
                          <a:miter lim="800000"/>
                          <a:headEnd/>
                          <a:tailEnd/>
                        </a:ln>
                      </wps:spPr>
                      <wps:txbx>
                        <w:txbxContent>
                          <w:p w:rsidR="00AE0ED6" w:rsidRDefault="00AE0ED6" w:rsidP="00B64FCE">
                            <w:r>
                              <w:t>NO</w:t>
                            </w:r>
                          </w:p>
                          <w:p w:rsidR="00AE0ED6" w:rsidRDefault="00AE0ED6" w:rsidP="00B64F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62B43" id="_x0000_s1042" type="#_x0000_t202" style="position:absolute;margin-left:98.85pt;margin-top:22.45pt;width:33.75pt;height:18.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">
                <v:textbox>
                  <w:txbxContent>
                    <w:p w:rsidR="00AE0ED6" w:rsidRDefault="00AE0ED6" w:rsidP="00B64FCE">
                      <w:r>
                        <w:t>NO</w:t>
                      </w:r>
                    </w:p>
                    <w:p w:rsidR="00AE0ED6" w:rsidRDefault="00AE0ED6" w:rsidP="00B64FCE"/>
                  </w:txbxContent>
                </v:textbox>
              </v:shape>
            </w:pict>
          </mc:Fallback>
        </mc:AlternateContent>
      </w:r>
    </w:p>
    <w:p w:rsidR="00B64FCE" w:rsidRPr="00445805" w:rsidRDefault="00B64FCE" w:rsidP="00B64FCE">
      <w:pPr>
        <w:rPr>
          <w:rFonts w:cs="Arial"/>
          <w:szCs w:val="24"/>
        </w:rPr>
      </w:pPr>
    </w:p>
    <w:p w:rsidR="00B64FCE" w:rsidRPr="00445805" w:rsidRDefault="00A21B35" w:rsidP="00B64FCE">
      <w:pPr>
        <w:rPr>
          <w:rFonts w:cs="Arial"/>
          <w:szCs w:val="24"/>
        </w:rPr>
      </w:pPr>
      <w:r w:rsidRPr="00445805">
        <w:rPr>
          <w:rFonts w:cs="Arial"/>
          <w:noProof/>
          <w:szCs w:val="24"/>
          <w:lang w:eastAsia="es-ES"/>
        </w:rPr>
        <mc:AlternateContent>
          <mc:Choice Requires="wps">
            <w:drawing>
              <wp:anchor distT="0" distB="0" distL="114300" distR="114300" simplePos="0" relativeHeight="251667456" behindDoc="0" locked="0" layoutInCell="1" allowOverlap="1" wp14:anchorId="13178770" wp14:editId="08B388F7">
                <wp:simplePos x="0" y="0"/>
                <wp:positionH relativeFrom="column">
                  <wp:posOffset>1282065</wp:posOffset>
                </wp:positionH>
                <wp:positionV relativeFrom="paragraph">
                  <wp:posOffset>11430</wp:posOffset>
                </wp:positionV>
                <wp:extent cx="655320" cy="0"/>
                <wp:effectExtent l="0" t="76200" r="11430" b="114300"/>
                <wp:wrapNone/>
                <wp:docPr id="327" name="327 Conector recto de flecha"/>
                <wp:cNvGraphicFramePr/>
                <a:graphic xmlns:a="http://schemas.openxmlformats.org/drawingml/2006/main">
                  <a:graphicData uri="http://schemas.microsoft.com/office/word/2010/wordprocessingShape">
                    <wps:wsp>
                      <wps:cNvCnPr/>
                      <wps:spPr>
                        <a:xfrm>
                          <a:off x="0" y="0"/>
                          <a:ext cx="6553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3673B" id="327 Conector recto de flecha" o:spid="_x0000_s1026" type="#_x0000_t32" style="position:absolute;margin-left:100.95pt;margin-top:.9pt;width:51.6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" strokecolor="black [3200]" strokeweight="1pt">
                <v:stroke endarrow="open" joinstyle="miter"/>
              </v:shape>
            </w:pict>
          </mc:Fallback>
        </mc:AlternateContent>
      </w:r>
    </w:p>
    <w:p w:rsidR="00B64FCE" w:rsidRPr="00445805" w:rsidRDefault="00A21B35" w:rsidP="00B64FCE">
      <w:pPr>
        <w:rPr>
          <w:rFonts w:cs="Arial"/>
          <w:szCs w:val="24"/>
        </w:rPr>
      </w:pPr>
      <w:r w:rsidRPr="00445805">
        <w:rPr>
          <w:rFonts w:cs="Arial"/>
          <w:noProof/>
          <w:szCs w:val="24"/>
          <w:lang w:eastAsia="es-ES"/>
        </w:rPr>
        <mc:AlternateContent>
          <mc:Choice Requires="wps">
            <w:drawing>
              <wp:anchor distT="0" distB="0" distL="114300" distR="114300" simplePos="0" relativeHeight="251672576" behindDoc="0" locked="0" layoutInCell="1" allowOverlap="1" wp14:anchorId="6A9A24D3" wp14:editId="36839C3A">
                <wp:simplePos x="0" y="0"/>
                <wp:positionH relativeFrom="column">
                  <wp:posOffset>-131445</wp:posOffset>
                </wp:positionH>
                <wp:positionV relativeFrom="paragraph">
                  <wp:posOffset>222885</wp:posOffset>
                </wp:positionV>
                <wp:extent cx="363855" cy="281940"/>
                <wp:effectExtent l="0" t="0" r="17145" b="22860"/>
                <wp:wrapNone/>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 cy="281940"/>
                        </a:xfrm>
                        <a:prstGeom prst="rect">
                          <a:avLst/>
                        </a:prstGeom>
                        <a:solidFill>
                          <a:srgbClr val="FFFFFF"/>
                        </a:solidFill>
                        <a:ln w="9525">
                          <a:solidFill>
                            <a:srgbClr val="000000"/>
                          </a:solidFill>
                          <a:miter lim="800000"/>
                          <a:headEnd/>
                          <a:tailEnd/>
                        </a:ln>
                      </wps:spPr>
                      <wps:txbx>
                        <w:txbxContent>
                          <w:p w:rsidR="00AE0ED6" w:rsidRDefault="00AE0ED6" w:rsidP="00B64FCE">
                            <w:r>
                              <w:t>SI</w:t>
                            </w:r>
                          </w:p>
                          <w:p w:rsidR="00AE0ED6" w:rsidRDefault="00AE0ED6" w:rsidP="00B64F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A24D3" id="_x0000_s1043" type="#_x0000_t202" style="position:absolute;margin-left:-10.35pt;margin-top:17.55pt;width:28.65pt;height:22.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">
                <v:textbox>
                  <w:txbxContent>
                    <w:p w:rsidR="00AE0ED6" w:rsidRDefault="00AE0ED6" w:rsidP="00B64FCE">
                      <w:r>
                        <w:t>SI</w:t>
                      </w:r>
                    </w:p>
                    <w:p w:rsidR="00AE0ED6" w:rsidRDefault="00AE0ED6" w:rsidP="00B64FCE"/>
                  </w:txbxContent>
                </v:textbox>
              </v:shape>
            </w:pict>
          </mc:Fallback>
        </mc:AlternateContent>
      </w:r>
      <w:r w:rsidRPr="00445805">
        <w:rPr>
          <w:rFonts w:cs="Arial"/>
          <w:noProof/>
          <w:szCs w:val="24"/>
          <w:lang w:eastAsia="es-ES"/>
        </w:rPr>
        <mc:AlternateContent>
          <mc:Choice Requires="wps">
            <w:drawing>
              <wp:anchor distT="0" distB="0" distL="114300" distR="114300" simplePos="0" relativeHeight="251665408" behindDoc="0" locked="0" layoutInCell="1" allowOverlap="1" wp14:anchorId="720D3449" wp14:editId="7F9BBED7">
                <wp:simplePos x="0" y="0"/>
                <wp:positionH relativeFrom="column">
                  <wp:posOffset>335280</wp:posOffset>
                </wp:positionH>
                <wp:positionV relativeFrom="paragraph">
                  <wp:posOffset>246380</wp:posOffset>
                </wp:positionV>
                <wp:extent cx="0" cy="259080"/>
                <wp:effectExtent l="95250" t="0" r="57150" b="64770"/>
                <wp:wrapNone/>
                <wp:docPr id="325" name="325 Conector recto de flecha"/>
                <wp:cNvGraphicFramePr/>
                <a:graphic xmlns:a="http://schemas.openxmlformats.org/drawingml/2006/main">
                  <a:graphicData uri="http://schemas.microsoft.com/office/word/2010/wordprocessingShape">
                    <wps:wsp>
                      <wps:cNvCnPr/>
                      <wps:spPr>
                        <a:xfrm>
                          <a:off x="0" y="0"/>
                          <a:ext cx="0" cy="25908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BA72A" id="325 Conector recto de flecha" o:spid="_x0000_s1026" type="#_x0000_t32" style="position:absolute;margin-left:26.4pt;margin-top:19.4pt;width:0;height:20.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" strokecolor="black [3200]" strokeweight="1pt">
                <v:stroke endarrow="open" joinstyle="miter"/>
              </v:shape>
            </w:pict>
          </mc:Fallback>
        </mc:AlternateContent>
      </w:r>
    </w:p>
    <w:p w:rsidR="00B64FCE" w:rsidRPr="00445805" w:rsidRDefault="00B64FCE" w:rsidP="00B64FCE">
      <w:pPr>
        <w:rPr>
          <w:rFonts w:cs="Arial"/>
          <w:szCs w:val="24"/>
        </w:rPr>
      </w:pPr>
    </w:p>
    <w:p w:rsidR="00B64FCE" w:rsidRPr="00445805" w:rsidRDefault="00B64FCE" w:rsidP="00B64FCE">
      <w:pPr>
        <w:rPr>
          <w:rFonts w:cs="Arial"/>
          <w:szCs w:val="24"/>
        </w:rPr>
      </w:pPr>
    </w:p>
    <w:p w:rsidR="00B64FCE" w:rsidRPr="00445805" w:rsidRDefault="00B64FCE" w:rsidP="00B64FCE">
      <w:pPr>
        <w:rPr>
          <w:rFonts w:cs="Arial"/>
          <w:szCs w:val="24"/>
        </w:rPr>
      </w:pPr>
    </w:p>
    <w:p w:rsidR="000B57C9" w:rsidRDefault="000B57C9" w:rsidP="00B64FCE">
      <w:pPr>
        <w:tabs>
          <w:tab w:val="left" w:pos="2928"/>
        </w:tabs>
        <w:rPr>
          <w:rFonts w:cs="Arial"/>
          <w:szCs w:val="24"/>
        </w:rPr>
      </w:pPr>
    </w:p>
    <w:p w:rsidR="00B64FCE" w:rsidRPr="00445805" w:rsidRDefault="00A21B35" w:rsidP="00B64FCE">
      <w:pPr>
        <w:tabs>
          <w:tab w:val="left" w:pos="2928"/>
        </w:tabs>
        <w:rPr>
          <w:rFonts w:cs="Arial"/>
          <w:szCs w:val="24"/>
        </w:rPr>
      </w:pPr>
      <w:r w:rsidRPr="00445805">
        <w:rPr>
          <w:rFonts w:cs="Arial"/>
          <w:noProof/>
          <w:szCs w:val="24"/>
          <w:lang w:eastAsia="es-ES"/>
        </w:rPr>
        <w:lastRenderedPageBreak/>
        <mc:AlternateContent>
          <mc:Choice Requires="wps">
            <w:drawing>
              <wp:anchor distT="0" distB="0" distL="114300" distR="114300" simplePos="0" relativeHeight="251654144" behindDoc="0" locked="0" layoutInCell="1" allowOverlap="1" wp14:anchorId="14F534B8" wp14:editId="1DF43F01">
                <wp:simplePos x="0" y="0"/>
                <wp:positionH relativeFrom="column">
                  <wp:posOffset>-1211580</wp:posOffset>
                </wp:positionH>
                <wp:positionV relativeFrom="paragraph">
                  <wp:posOffset>9525</wp:posOffset>
                </wp:positionV>
                <wp:extent cx="4648200" cy="4251960"/>
                <wp:effectExtent l="0" t="0" r="19050" b="15240"/>
                <wp:wrapNone/>
                <wp:docPr id="336" name="336 Rectángulo redondeado"/>
                <wp:cNvGraphicFramePr/>
                <a:graphic xmlns:a="http://schemas.openxmlformats.org/drawingml/2006/main">
                  <a:graphicData uri="http://schemas.microsoft.com/office/word/2010/wordprocessingShape">
                    <wps:wsp>
                      <wps:cNvSpPr/>
                      <wps:spPr>
                        <a:xfrm>
                          <a:off x="0" y="0"/>
                          <a:ext cx="4648200" cy="4251960"/>
                        </a:xfrm>
                        <a:prstGeom prst="round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DC77FB" id="336 Rectángulo redondeado" o:spid="_x0000_s1026" style="position:absolute;margin-left:-95.4pt;margin-top:.75pt;width:366pt;height:334.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" filled="f" strokecolor="black [3200]" strokeweight="1pt">
                <v:stroke joinstyle="miter"/>
              </v:roundrect>
            </w:pict>
          </mc:Fallback>
        </mc:AlternateContent>
      </w:r>
      <w:r w:rsidR="001062A6" w:rsidRPr="00445805">
        <w:rPr>
          <w:rFonts w:cs="Arial"/>
          <w:noProof/>
          <w:szCs w:val="24"/>
          <w:lang w:eastAsia="es-ES"/>
        </w:rPr>
        <mc:AlternateContent>
          <mc:Choice Requires="wps">
            <w:drawing>
              <wp:anchor distT="0" distB="0" distL="114300" distR="114300" simplePos="0" relativeHeight="251622400" behindDoc="0" locked="0" layoutInCell="1" allowOverlap="1" wp14:anchorId="3E21B9C4" wp14:editId="2EE07B15">
                <wp:simplePos x="0" y="0"/>
                <wp:positionH relativeFrom="column">
                  <wp:posOffset>36195</wp:posOffset>
                </wp:positionH>
                <wp:positionV relativeFrom="paragraph">
                  <wp:posOffset>269240</wp:posOffset>
                </wp:positionV>
                <wp:extent cx="1303020" cy="365760"/>
                <wp:effectExtent l="0" t="0" r="11430" b="15240"/>
                <wp:wrapNone/>
                <wp:docPr id="20" name="20 Elipse"/>
                <wp:cNvGraphicFramePr/>
                <a:graphic xmlns:a="http://schemas.openxmlformats.org/drawingml/2006/main">
                  <a:graphicData uri="http://schemas.microsoft.com/office/word/2010/wordprocessingShape">
                    <wps:wsp>
                      <wps:cNvSpPr/>
                      <wps:spPr>
                        <a:xfrm>
                          <a:off x="0" y="0"/>
                          <a:ext cx="1303020" cy="36576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E0ED6" w:rsidRPr="007D665E" w:rsidRDefault="00AE0ED6" w:rsidP="00B64FCE">
                            <w:pPr>
                              <w:jc w:val="center"/>
                              <w:rPr>
                                <w:lang w:val="es-CO"/>
                              </w:rPr>
                            </w:pPr>
                            <w:r>
                              <w:rPr>
                                <w:lang w:val="es-CO"/>
                              </w:rPr>
                              <w:t>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21B9C4" id="20 Elipse" o:spid="_x0000_s1044" style="position:absolute;margin-left:2.85pt;margin-top:21.2pt;width:102.6pt;height:28.8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" fillcolor="#f3a875 [2165]" strokecolor="#ed7d31 [3205]" strokeweight=".5pt">
                <v:fill color2="#f09558 [2613]" rotate="t" colors="0 #f7bda4;.5 #f5b195;1 #f8a581" focus="100%" type="gradient">
                  <o:fill v:ext="view" type="gradientUnscaled"/>
                </v:fill>
                <v:stroke joinstyle="miter"/>
                <v:textbox>
                  <w:txbxContent>
                    <w:p w:rsidR="00AE0ED6" w:rsidRPr="007D665E" w:rsidRDefault="00AE0ED6" w:rsidP="00B64FCE">
                      <w:pPr>
                        <w:jc w:val="center"/>
                        <w:rPr>
                          <w:lang w:val="es-CO"/>
                        </w:rPr>
                      </w:pPr>
                      <w:r>
                        <w:rPr>
                          <w:lang w:val="es-CO"/>
                        </w:rPr>
                        <w:t>INICIO</w:t>
                      </w:r>
                    </w:p>
                  </w:txbxContent>
                </v:textbox>
              </v:oval>
            </w:pict>
          </mc:Fallback>
        </mc:AlternateContent>
      </w:r>
      <w:r w:rsidR="00B64FCE" w:rsidRPr="00445805">
        <w:rPr>
          <w:rFonts w:cs="Arial"/>
          <w:szCs w:val="24"/>
        </w:rPr>
        <w:tab/>
      </w:r>
    </w:p>
    <w:p w:rsidR="00B64FCE" w:rsidRPr="00445805" w:rsidRDefault="00B64FCE" w:rsidP="00B64FCE">
      <w:pPr>
        <w:tabs>
          <w:tab w:val="left" w:pos="2928"/>
        </w:tabs>
        <w:rPr>
          <w:rFonts w:cs="Arial"/>
          <w:szCs w:val="24"/>
        </w:rPr>
      </w:pPr>
    </w:p>
    <w:p w:rsidR="00B64FCE" w:rsidRPr="00445805" w:rsidRDefault="00B64FCE" w:rsidP="00B64FCE">
      <w:pPr>
        <w:tabs>
          <w:tab w:val="left" w:pos="2928"/>
        </w:tabs>
        <w:rPr>
          <w:rFonts w:cs="Arial"/>
          <w:szCs w:val="24"/>
        </w:rPr>
      </w:pPr>
    </w:p>
    <w:p w:rsidR="00B64FCE" w:rsidRPr="00445805" w:rsidRDefault="00B64FCE" w:rsidP="00B64FCE">
      <w:pPr>
        <w:tabs>
          <w:tab w:val="left" w:pos="2928"/>
        </w:tabs>
        <w:rPr>
          <w:rFonts w:cs="Arial"/>
          <w:szCs w:val="24"/>
        </w:rPr>
      </w:pPr>
      <w:r w:rsidRPr="00445805">
        <w:rPr>
          <w:rFonts w:cs="Arial"/>
          <w:noProof/>
          <w:szCs w:val="24"/>
          <w:lang w:eastAsia="es-ES"/>
        </w:rPr>
        <mc:AlternateContent>
          <mc:Choice Requires="wps">
            <w:drawing>
              <wp:anchor distT="0" distB="0" distL="114300" distR="114300" simplePos="0" relativeHeight="251630592" behindDoc="0" locked="0" layoutInCell="1" allowOverlap="1" wp14:anchorId="74DE972A" wp14:editId="1A5A0B7D">
                <wp:simplePos x="0" y="0"/>
                <wp:positionH relativeFrom="column">
                  <wp:posOffset>504825</wp:posOffset>
                </wp:positionH>
                <wp:positionV relativeFrom="paragraph">
                  <wp:posOffset>-183515</wp:posOffset>
                </wp:positionV>
                <wp:extent cx="1805940" cy="0"/>
                <wp:effectExtent l="38100" t="76200" r="0" b="114300"/>
                <wp:wrapNone/>
                <wp:docPr id="288" name="288 Conector recto de flecha"/>
                <wp:cNvGraphicFramePr/>
                <a:graphic xmlns:a="http://schemas.openxmlformats.org/drawingml/2006/main">
                  <a:graphicData uri="http://schemas.microsoft.com/office/word/2010/wordprocessingShape">
                    <wps:wsp>
                      <wps:cNvCnPr/>
                      <wps:spPr>
                        <a:xfrm flipH="1">
                          <a:off x="0" y="0"/>
                          <a:ext cx="18059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5F167" id="288 Conector recto de flecha" o:spid="_x0000_s1026" type="#_x0000_t32" style="position:absolute;margin-left:39.75pt;margin-top:-14.45pt;width:142.2pt;height:0;flip:x;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" strokecolor="black [3200]" strokeweight="1pt">
                <v:stroke endarrow="open" joinstyle="miter"/>
              </v:shape>
            </w:pict>
          </mc:Fallback>
        </mc:AlternateContent>
      </w:r>
      <w:r w:rsidRPr="00445805">
        <w:rPr>
          <w:rFonts w:cs="Arial"/>
          <w:noProof/>
          <w:szCs w:val="24"/>
          <w:lang w:eastAsia="es-ES"/>
        </w:rPr>
        <mc:AlternateContent>
          <mc:Choice Requires="wps">
            <w:drawing>
              <wp:anchor distT="0" distB="0" distL="114300" distR="114300" simplePos="0" relativeHeight="251621376" behindDoc="0" locked="0" layoutInCell="1" allowOverlap="1" wp14:anchorId="0B777D2D" wp14:editId="0209D4C2">
                <wp:simplePos x="0" y="0"/>
                <wp:positionH relativeFrom="column">
                  <wp:posOffset>2310765</wp:posOffset>
                </wp:positionH>
                <wp:positionV relativeFrom="paragraph">
                  <wp:posOffset>-183515</wp:posOffset>
                </wp:positionV>
                <wp:extent cx="0" cy="1181100"/>
                <wp:effectExtent l="0" t="0" r="19050" b="19050"/>
                <wp:wrapNone/>
                <wp:docPr id="19" name="19 Conector recto"/>
                <wp:cNvGraphicFramePr/>
                <a:graphic xmlns:a="http://schemas.openxmlformats.org/drawingml/2006/main">
                  <a:graphicData uri="http://schemas.microsoft.com/office/word/2010/wordprocessingShape">
                    <wps:wsp>
                      <wps:cNvCnPr/>
                      <wps:spPr>
                        <a:xfrm>
                          <a:off x="0" y="0"/>
                          <a:ext cx="0" cy="1181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130242" id="19 Conector recto"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95pt,-14.45pt" to="181.95pt,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" strokecolor="black [3200]" strokeweight="1pt">
                <v:stroke joinstyle="miter"/>
              </v:line>
            </w:pict>
          </mc:Fallback>
        </mc:AlternateContent>
      </w:r>
      <w:r w:rsidRPr="00445805">
        <w:rPr>
          <w:rFonts w:cs="Arial"/>
          <w:noProof/>
          <w:szCs w:val="24"/>
          <w:lang w:eastAsia="es-ES"/>
        </w:rPr>
        <mc:AlternateContent>
          <mc:Choice Requires="wps">
            <w:drawing>
              <wp:anchor distT="0" distB="0" distL="114300" distR="114300" simplePos="0" relativeHeight="251638784" behindDoc="0" locked="0" layoutInCell="1" allowOverlap="1" wp14:anchorId="4E33CCCD" wp14:editId="3444A267">
                <wp:simplePos x="0" y="0"/>
                <wp:positionH relativeFrom="column">
                  <wp:posOffset>-501015</wp:posOffset>
                </wp:positionH>
                <wp:positionV relativeFrom="paragraph">
                  <wp:posOffset>-732155</wp:posOffset>
                </wp:positionV>
                <wp:extent cx="320040" cy="311150"/>
                <wp:effectExtent l="57150" t="38100" r="60960" b="69850"/>
                <wp:wrapNone/>
                <wp:docPr id="298" name="298 Cuadro de texto"/>
                <wp:cNvGraphicFramePr/>
                <a:graphic xmlns:a="http://schemas.openxmlformats.org/drawingml/2006/main">
                  <a:graphicData uri="http://schemas.microsoft.com/office/word/2010/wordprocessingShape">
                    <wps:wsp>
                      <wps:cNvSpPr txBox="1"/>
                      <wps:spPr>
                        <a:xfrm>
                          <a:off x="0" y="0"/>
                          <a:ext cx="320040" cy="311150"/>
                        </a:xfrm>
                        <a:prstGeom prst="rect">
                          <a:avLst/>
                        </a:prstGeom>
                        <a:ln/>
                      </wps:spPr>
                      <wps:style>
                        <a:lnRef idx="0">
                          <a:schemeClr val="dk1"/>
                        </a:lnRef>
                        <a:fillRef idx="3">
                          <a:schemeClr val="dk1"/>
                        </a:fillRef>
                        <a:effectRef idx="3">
                          <a:schemeClr val="dk1"/>
                        </a:effectRef>
                        <a:fontRef idx="minor">
                          <a:schemeClr val="lt1"/>
                        </a:fontRef>
                      </wps:style>
                      <wps:txbx>
                        <w:txbxContent>
                          <w:p w:rsidR="00AE0ED6" w:rsidRPr="002C74A8" w:rsidRDefault="00AE0ED6" w:rsidP="00B64FCE">
                            <w:pPr>
                              <w:rPr>
                                <w:lang w:val="es-CO"/>
                              </w:rPr>
                            </w:pPr>
                            <w:r>
                              <w:rPr>
                                <w:lang w:val="es-CO"/>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3CCCD" id="298 Cuadro de texto" o:spid="_x0000_s1045" type="#_x0000_t202" style="position:absolute;margin-left:-39.45pt;margin-top:-57.65pt;width:25.2pt;height:24.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" fillcolor="#101010 [3024]" stroked="f">
                <v:fill color2="black [3168]" rotate="t" colors="0 #454545;.5 black;1 black" focus="100%" type="gradient">
                  <o:fill v:ext="view" type="gradientUnscaled"/>
                </v:fill>
                <v:shadow on="t" color="black" opacity="41287f" offset="0,1.5pt"/>
                <v:textbox>
                  <w:txbxContent>
                    <w:p w:rsidR="00AE0ED6" w:rsidRPr="002C74A8" w:rsidRDefault="00AE0ED6" w:rsidP="00B64FCE">
                      <w:pPr>
                        <w:rPr>
                          <w:lang w:val="es-CO"/>
                        </w:rPr>
                      </w:pPr>
                      <w:r>
                        <w:rPr>
                          <w:lang w:val="es-CO"/>
                        </w:rPr>
                        <w:t>2</w:t>
                      </w:r>
                    </w:p>
                  </w:txbxContent>
                </v:textbox>
              </v:shape>
            </w:pict>
          </mc:Fallback>
        </mc:AlternateContent>
      </w:r>
      <w:r w:rsidRPr="00445805">
        <w:rPr>
          <w:rFonts w:cs="Arial"/>
          <w:noProof/>
          <w:szCs w:val="24"/>
          <w:lang w:eastAsia="es-ES"/>
        </w:rPr>
        <mc:AlternateContent>
          <mc:Choice Requires="wps">
            <w:drawing>
              <wp:anchor distT="0" distB="0" distL="114300" distR="114300" simplePos="0" relativeHeight="251624448" behindDoc="0" locked="0" layoutInCell="1" allowOverlap="1" wp14:anchorId="4817104D" wp14:editId="37D92D5E">
                <wp:simplePos x="0" y="0"/>
                <wp:positionH relativeFrom="column">
                  <wp:posOffset>443865</wp:posOffset>
                </wp:positionH>
                <wp:positionV relativeFrom="paragraph">
                  <wp:posOffset>-236855</wp:posOffset>
                </wp:positionV>
                <wp:extent cx="0" cy="182880"/>
                <wp:effectExtent l="95250" t="0" r="57150" b="64770"/>
                <wp:wrapNone/>
                <wp:docPr id="24" name="24 Conector recto de flecha"/>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38E7A" id="24 Conector recto de flecha" o:spid="_x0000_s1026" type="#_x0000_t32" style="position:absolute;margin-left:34.95pt;margin-top:-18.65pt;width:0;height:14.4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" strokecolor="black [3200]" strokeweight="1pt">
                <v:stroke endarrow="open" joinstyle="miter"/>
              </v:shape>
            </w:pict>
          </mc:Fallback>
        </mc:AlternateContent>
      </w:r>
      <w:r w:rsidRPr="00445805">
        <w:rPr>
          <w:rFonts w:cs="Arial"/>
          <w:noProof/>
          <w:szCs w:val="24"/>
          <w:lang w:eastAsia="es-ES"/>
        </w:rPr>
        <mc:AlternateContent>
          <mc:Choice Requires="wps">
            <w:drawing>
              <wp:anchor distT="0" distB="0" distL="114300" distR="114300" simplePos="0" relativeHeight="251617280" behindDoc="0" locked="0" layoutInCell="1" allowOverlap="1" wp14:anchorId="21AE4F5C" wp14:editId="37273897">
                <wp:simplePos x="0" y="0"/>
                <wp:positionH relativeFrom="column">
                  <wp:posOffset>-20955</wp:posOffset>
                </wp:positionH>
                <wp:positionV relativeFrom="paragraph">
                  <wp:posOffset>-53975</wp:posOffset>
                </wp:positionV>
                <wp:extent cx="1028700" cy="571500"/>
                <wp:effectExtent l="0" t="0" r="19050" b="19050"/>
                <wp:wrapNone/>
                <wp:docPr id="15" name="15 Documento"/>
                <wp:cNvGraphicFramePr/>
                <a:graphic xmlns:a="http://schemas.openxmlformats.org/drawingml/2006/main">
                  <a:graphicData uri="http://schemas.microsoft.com/office/word/2010/wordprocessingShape">
                    <wps:wsp>
                      <wps:cNvSpPr/>
                      <wps:spPr>
                        <a:xfrm>
                          <a:off x="0" y="0"/>
                          <a:ext cx="1028700" cy="571500"/>
                        </a:xfrm>
                        <a:prstGeom prst="flowChartDocument">
                          <a:avLst/>
                        </a:prstGeom>
                      </wps:spPr>
                      <wps:style>
                        <a:lnRef idx="1">
                          <a:schemeClr val="accent2"/>
                        </a:lnRef>
                        <a:fillRef idx="2">
                          <a:schemeClr val="accent2"/>
                        </a:fillRef>
                        <a:effectRef idx="1">
                          <a:schemeClr val="accent2"/>
                        </a:effectRef>
                        <a:fontRef idx="minor">
                          <a:schemeClr val="dk1"/>
                        </a:fontRef>
                      </wps:style>
                      <wps:txbx>
                        <w:txbxContent>
                          <w:p w:rsidR="00AE0ED6" w:rsidRPr="00481B46" w:rsidRDefault="00AE0ED6" w:rsidP="00B64FCE">
                            <w:pPr>
                              <w:jc w:val="center"/>
                              <w:rPr>
                                <w:lang w:val="es-CO"/>
                              </w:rPr>
                            </w:pPr>
                            <w:r>
                              <w:rPr>
                                <w:lang w:val="es-CO"/>
                              </w:rPr>
                              <w:t>NUMERO Y TIPO DE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E4F5C" id="15 Documento" o:spid="_x0000_s1046" type="#_x0000_t114" style="position:absolute;margin-left:-1.65pt;margin-top:-4.25pt;width:81pt;height:4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" fillcolor="#f3a875 [2165]" strokecolor="#ed7d31 [3205]" strokeweight=".5pt">
                <v:fill color2="#f09558 [2613]" rotate="t" colors="0 #f7bda4;.5 #f5b195;1 #f8a581" focus="100%" type="gradient">
                  <o:fill v:ext="view" type="gradientUnscaled"/>
                </v:fill>
                <v:textbox>
                  <w:txbxContent>
                    <w:p w:rsidR="00AE0ED6" w:rsidRPr="00481B46" w:rsidRDefault="00AE0ED6" w:rsidP="00B64FCE">
                      <w:pPr>
                        <w:jc w:val="center"/>
                        <w:rPr>
                          <w:lang w:val="es-CO"/>
                        </w:rPr>
                      </w:pPr>
                      <w:r>
                        <w:rPr>
                          <w:lang w:val="es-CO"/>
                        </w:rPr>
                        <w:t>NUMERO Y TIPO DE ID</w:t>
                      </w:r>
                    </w:p>
                  </w:txbxContent>
                </v:textbox>
              </v:shape>
            </w:pict>
          </mc:Fallback>
        </mc:AlternateContent>
      </w:r>
    </w:p>
    <w:p w:rsidR="00B64FCE" w:rsidRPr="00445805" w:rsidRDefault="00B64FCE" w:rsidP="00B64FCE">
      <w:pPr>
        <w:tabs>
          <w:tab w:val="left" w:pos="2928"/>
        </w:tabs>
        <w:rPr>
          <w:rFonts w:cs="Arial"/>
          <w:szCs w:val="24"/>
        </w:rPr>
      </w:pPr>
      <w:r w:rsidRPr="00445805">
        <w:rPr>
          <w:rFonts w:cs="Arial"/>
          <w:noProof/>
          <w:szCs w:val="24"/>
          <w:lang w:eastAsia="es-ES"/>
        </w:rPr>
        <mc:AlternateContent>
          <mc:Choice Requires="wps">
            <w:drawing>
              <wp:anchor distT="0" distB="0" distL="114300" distR="114300" simplePos="0" relativeHeight="251626496" behindDoc="0" locked="0" layoutInCell="1" allowOverlap="1" wp14:anchorId="76B2CD39" wp14:editId="4477F1C7">
                <wp:simplePos x="0" y="0"/>
                <wp:positionH relativeFrom="column">
                  <wp:posOffset>428625</wp:posOffset>
                </wp:positionH>
                <wp:positionV relativeFrom="paragraph">
                  <wp:posOffset>1466215</wp:posOffset>
                </wp:positionV>
                <wp:extent cx="15240" cy="327660"/>
                <wp:effectExtent l="76200" t="0" r="80010" b="53340"/>
                <wp:wrapNone/>
                <wp:docPr id="26" name="26 Conector recto de flecha"/>
                <wp:cNvGraphicFramePr/>
                <a:graphic xmlns:a="http://schemas.openxmlformats.org/drawingml/2006/main">
                  <a:graphicData uri="http://schemas.microsoft.com/office/word/2010/wordprocessingShape">
                    <wps:wsp>
                      <wps:cNvCnPr/>
                      <wps:spPr>
                        <a:xfrm>
                          <a:off x="0" y="0"/>
                          <a:ext cx="15240" cy="3276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DC3FB5B" id="26 Conector recto de flecha" o:spid="_x0000_s1026" type="#_x0000_t32" style="position:absolute;margin-left:33.75pt;margin-top:115.45pt;width:1.2pt;height:25.8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" strokecolor="black [3200]" strokeweight="1pt">
                <v:stroke endarrow="open" joinstyle="miter"/>
              </v:shape>
            </w:pict>
          </mc:Fallback>
        </mc:AlternateContent>
      </w:r>
      <w:r w:rsidRPr="00445805">
        <w:rPr>
          <w:rFonts w:cs="Arial"/>
          <w:noProof/>
          <w:szCs w:val="24"/>
          <w:lang w:eastAsia="es-ES"/>
        </w:rPr>
        <mc:AlternateContent>
          <mc:Choice Requires="wps">
            <w:drawing>
              <wp:anchor distT="0" distB="0" distL="114300" distR="114300" simplePos="0" relativeHeight="251618304" behindDoc="0" locked="0" layoutInCell="1" allowOverlap="1" wp14:anchorId="488332B0" wp14:editId="6C3C6A25">
                <wp:simplePos x="0" y="0"/>
                <wp:positionH relativeFrom="column">
                  <wp:posOffset>428625</wp:posOffset>
                </wp:positionH>
                <wp:positionV relativeFrom="paragraph">
                  <wp:posOffset>231775</wp:posOffset>
                </wp:positionV>
                <wp:extent cx="15240" cy="320040"/>
                <wp:effectExtent l="76200" t="0" r="80010" b="60960"/>
                <wp:wrapNone/>
                <wp:docPr id="16" name="16 Conector recto de flecha"/>
                <wp:cNvGraphicFramePr/>
                <a:graphic xmlns:a="http://schemas.openxmlformats.org/drawingml/2006/main">
                  <a:graphicData uri="http://schemas.microsoft.com/office/word/2010/wordprocessingShape">
                    <wps:wsp>
                      <wps:cNvCnPr/>
                      <wps:spPr>
                        <a:xfrm>
                          <a:off x="0" y="0"/>
                          <a:ext cx="15240" cy="32004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4C9BCEA8" id="16 Conector recto de flecha" o:spid="_x0000_s1026" type="#_x0000_t32" style="position:absolute;margin-left:33.75pt;margin-top:18.25pt;width:1.2pt;height:25.2pt;z-index:25161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" strokecolor="black [3200]" strokeweight="1pt">
                <v:stroke endarrow="open" joinstyle="miter"/>
              </v:shape>
            </w:pict>
          </mc:Fallback>
        </mc:AlternateContent>
      </w:r>
      <w:r w:rsidRPr="00445805">
        <w:rPr>
          <w:rFonts w:cs="Arial"/>
          <w:noProof/>
          <w:szCs w:val="24"/>
          <w:lang w:eastAsia="es-ES"/>
        </w:rPr>
        <mc:AlternateContent>
          <mc:Choice Requires="wps">
            <w:drawing>
              <wp:anchor distT="0" distB="0" distL="114300" distR="114300" simplePos="0" relativeHeight="251623424" behindDoc="0" locked="0" layoutInCell="1" allowOverlap="1" wp14:anchorId="64C0EFF8" wp14:editId="58C2F7E6">
                <wp:simplePos x="0" y="0"/>
                <wp:positionH relativeFrom="column">
                  <wp:posOffset>116205</wp:posOffset>
                </wp:positionH>
                <wp:positionV relativeFrom="paragraph">
                  <wp:posOffset>2601595</wp:posOffset>
                </wp:positionV>
                <wp:extent cx="731520" cy="350520"/>
                <wp:effectExtent l="0" t="0" r="11430" b="11430"/>
                <wp:wrapNone/>
                <wp:docPr id="21" name="21 Elipse"/>
                <wp:cNvGraphicFramePr/>
                <a:graphic xmlns:a="http://schemas.openxmlformats.org/drawingml/2006/main">
                  <a:graphicData uri="http://schemas.microsoft.com/office/word/2010/wordprocessingShape">
                    <wps:wsp>
                      <wps:cNvSpPr/>
                      <wps:spPr>
                        <a:xfrm>
                          <a:off x="0" y="0"/>
                          <a:ext cx="731520" cy="3505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E0ED6" w:rsidRPr="002C74A8" w:rsidRDefault="00AE0ED6" w:rsidP="00B64FCE">
                            <w:pPr>
                              <w:jc w:val="center"/>
                              <w:rPr>
                                <w:lang w:val="es-CO"/>
                              </w:rPr>
                            </w:pPr>
                            <w:r>
                              <w:rPr>
                                <w:lang w:val="es-CO"/>
                              </w:rP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4C0EFF8" id="21 Elipse" o:spid="_x0000_s1047" style="position:absolute;margin-left:9.15pt;margin-top:204.85pt;width:57.6pt;height:27.6pt;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" fillcolor="#f3a875 [2165]" strokecolor="#ed7d31 [3205]" strokeweight=".5pt">
                <v:fill color2="#f09558 [2613]" rotate="t" colors="0 #f7bda4;.5 #f5b195;1 #f8a581" focus="100%" type="gradient">
                  <o:fill v:ext="view" type="gradientUnscaled"/>
                </v:fill>
                <v:stroke joinstyle="miter"/>
                <v:textbox>
                  <w:txbxContent>
                    <w:p w:rsidR="00AE0ED6" w:rsidRPr="002C74A8" w:rsidRDefault="00AE0ED6" w:rsidP="00B64FCE">
                      <w:pPr>
                        <w:jc w:val="center"/>
                        <w:rPr>
                          <w:lang w:val="es-CO"/>
                        </w:rPr>
                      </w:pPr>
                      <w:r>
                        <w:rPr>
                          <w:lang w:val="es-CO"/>
                        </w:rPr>
                        <w:t>FIN</w:t>
                      </w:r>
                    </w:p>
                  </w:txbxContent>
                </v:textbox>
              </v:oval>
            </w:pict>
          </mc:Fallback>
        </mc:AlternateContent>
      </w:r>
      <w:r w:rsidRPr="00445805">
        <w:rPr>
          <w:rFonts w:cs="Arial"/>
          <w:noProof/>
          <w:szCs w:val="24"/>
          <w:lang w:eastAsia="es-ES"/>
        </w:rPr>
        <mc:AlternateContent>
          <mc:Choice Requires="wps">
            <w:drawing>
              <wp:anchor distT="0" distB="0" distL="114300" distR="114300" simplePos="0" relativeHeight="251631616" behindDoc="0" locked="0" layoutInCell="1" allowOverlap="1" wp14:anchorId="4AAD2798" wp14:editId="6FD4C16A">
                <wp:simplePos x="0" y="0"/>
                <wp:positionH relativeFrom="column">
                  <wp:posOffset>443865</wp:posOffset>
                </wp:positionH>
                <wp:positionV relativeFrom="paragraph">
                  <wp:posOffset>2212975</wp:posOffset>
                </wp:positionV>
                <wp:extent cx="15240" cy="388620"/>
                <wp:effectExtent l="76200" t="0" r="80010" b="49530"/>
                <wp:wrapNone/>
                <wp:docPr id="289" name="289 Conector recto de flecha"/>
                <wp:cNvGraphicFramePr/>
                <a:graphic xmlns:a="http://schemas.openxmlformats.org/drawingml/2006/main">
                  <a:graphicData uri="http://schemas.microsoft.com/office/word/2010/wordprocessingShape">
                    <wps:wsp>
                      <wps:cNvCnPr/>
                      <wps:spPr>
                        <a:xfrm>
                          <a:off x="0" y="0"/>
                          <a:ext cx="15240" cy="3886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9F4B8B3" id="289 Conector recto de flecha" o:spid="_x0000_s1026" type="#_x0000_t32" style="position:absolute;margin-left:34.95pt;margin-top:174.25pt;width:1.2pt;height:30.6pt;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" strokecolor="black [3200]" strokeweight="1pt">
                <v:stroke endarrow="open" joinstyle="miter"/>
              </v:shape>
            </w:pict>
          </mc:Fallback>
        </mc:AlternateContent>
      </w:r>
      <w:r w:rsidRPr="00445805">
        <w:rPr>
          <w:rFonts w:cs="Arial"/>
          <w:noProof/>
          <w:szCs w:val="24"/>
          <w:lang w:eastAsia="es-ES"/>
        </w:rPr>
        <mc:AlternateContent>
          <mc:Choice Requires="wps">
            <w:drawing>
              <wp:anchor distT="0" distB="0" distL="114300" distR="114300" simplePos="0" relativeHeight="251625472" behindDoc="0" locked="0" layoutInCell="1" allowOverlap="1" wp14:anchorId="500CFF7C" wp14:editId="1DB21B2E">
                <wp:simplePos x="0" y="0"/>
                <wp:positionH relativeFrom="column">
                  <wp:posOffset>1343025</wp:posOffset>
                </wp:positionH>
                <wp:positionV relativeFrom="paragraph">
                  <wp:posOffset>1009015</wp:posOffset>
                </wp:positionV>
                <wp:extent cx="342900" cy="0"/>
                <wp:effectExtent l="0" t="76200" r="19050" b="114300"/>
                <wp:wrapNone/>
                <wp:docPr id="25" name="25 Conector recto de flecha"/>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57FFB" id="25 Conector recto de flecha" o:spid="_x0000_s1026" type="#_x0000_t32" style="position:absolute;margin-left:105.75pt;margin-top:79.45pt;width:27pt;height: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" strokecolor="black [3200]" strokeweight="1pt">
                <v:stroke endarrow="open" joinstyle="miter"/>
              </v:shape>
            </w:pict>
          </mc:Fallback>
        </mc:AlternateContent>
      </w:r>
      <w:r w:rsidRPr="00445805">
        <w:rPr>
          <w:rFonts w:cs="Arial"/>
          <w:noProof/>
          <w:szCs w:val="24"/>
          <w:lang w:eastAsia="es-ES"/>
        </w:rPr>
        <mc:AlternateContent>
          <mc:Choice Requires="wps">
            <w:drawing>
              <wp:anchor distT="0" distB="0" distL="114300" distR="114300" simplePos="0" relativeHeight="251620352" behindDoc="0" locked="0" layoutInCell="1" allowOverlap="1" wp14:anchorId="54C97319" wp14:editId="4F51798C">
                <wp:simplePos x="0" y="0"/>
                <wp:positionH relativeFrom="column">
                  <wp:posOffset>-455295</wp:posOffset>
                </wp:positionH>
                <wp:positionV relativeFrom="paragraph">
                  <wp:posOffset>551815</wp:posOffset>
                </wp:positionV>
                <wp:extent cx="1798320" cy="914400"/>
                <wp:effectExtent l="19050" t="19050" r="11430" b="38100"/>
                <wp:wrapNone/>
                <wp:docPr id="18" name="18 Rombo"/>
                <wp:cNvGraphicFramePr/>
                <a:graphic xmlns:a="http://schemas.openxmlformats.org/drawingml/2006/main">
                  <a:graphicData uri="http://schemas.microsoft.com/office/word/2010/wordprocessingShape">
                    <wps:wsp>
                      <wps:cNvSpPr/>
                      <wps:spPr>
                        <a:xfrm>
                          <a:off x="0" y="0"/>
                          <a:ext cx="1798320" cy="914400"/>
                        </a:xfrm>
                        <a:prstGeom prst="diamond">
                          <a:avLst/>
                        </a:prstGeom>
                      </wps:spPr>
                      <wps:style>
                        <a:lnRef idx="1">
                          <a:schemeClr val="dk1"/>
                        </a:lnRef>
                        <a:fillRef idx="2">
                          <a:schemeClr val="dk1"/>
                        </a:fillRef>
                        <a:effectRef idx="1">
                          <a:schemeClr val="dk1"/>
                        </a:effectRef>
                        <a:fontRef idx="minor">
                          <a:schemeClr val="dk1"/>
                        </a:fontRef>
                      </wps:style>
                      <wps:txbx>
                        <w:txbxContent>
                          <w:p w:rsidR="00AE0ED6" w:rsidRPr="002C74A8" w:rsidRDefault="00AE0ED6" w:rsidP="00B64FCE">
                            <w:pPr>
                              <w:jc w:val="center"/>
                              <w:rPr>
                                <w:lang w:val="es-CO"/>
                              </w:rPr>
                            </w:pPr>
                            <w:r w:rsidRPr="002C74A8">
                              <w:rPr>
                                <w:rFonts w:asciiTheme="majorHAnsi" w:hAnsiTheme="majorHAnsi"/>
                                <w:sz w:val="16"/>
                                <w:szCs w:val="16"/>
                                <w:lang w:val="es-CO"/>
                              </w:rPr>
                              <w:t>¿SE ENCUENTRA MATRICULADO</w:t>
                            </w:r>
                            <w:r w:rsidRPr="002C74A8">
                              <w:rPr>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97319" id="18 Rombo" o:spid="_x0000_s1048" type="#_x0000_t4" style="position:absolute;margin-left:-35.85pt;margin-top:43.45pt;width:141.6pt;height:1in;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" fillcolor="#555 [2160]" strokecolor="black [3200]" strokeweight=".5pt">
                <v:fill color2="#313131 [2608]" rotate="t" colors="0 #9b9b9b;.5 #8e8e8e;1 #797979" focus="100%" type="gradient">
                  <o:fill v:ext="view" type="gradientUnscaled"/>
                </v:fill>
                <v:textbox>
                  <w:txbxContent>
                    <w:p w:rsidR="00AE0ED6" w:rsidRPr="002C74A8" w:rsidRDefault="00AE0ED6" w:rsidP="00B64FCE">
                      <w:pPr>
                        <w:jc w:val="center"/>
                        <w:rPr>
                          <w:lang w:val="es-CO"/>
                        </w:rPr>
                      </w:pPr>
                      <w:r w:rsidRPr="002C74A8">
                        <w:rPr>
                          <w:rFonts w:asciiTheme="majorHAnsi" w:hAnsiTheme="majorHAnsi"/>
                          <w:sz w:val="16"/>
                          <w:szCs w:val="16"/>
                          <w:lang w:val="es-CO"/>
                        </w:rPr>
                        <w:t>¿SE ENCUENTRA MATRICULADO</w:t>
                      </w:r>
                      <w:r w:rsidRPr="002C74A8">
                        <w:rPr>
                          <w:lang w:val="es-CO"/>
                        </w:rPr>
                        <w:t>?</w:t>
                      </w:r>
                    </w:p>
                  </w:txbxContent>
                </v:textbox>
              </v:shape>
            </w:pict>
          </mc:Fallback>
        </mc:AlternateContent>
      </w:r>
    </w:p>
    <w:p w:rsidR="00B64FCE" w:rsidRPr="00445805" w:rsidRDefault="00B64FCE" w:rsidP="00B64FCE">
      <w:pPr>
        <w:rPr>
          <w:rFonts w:cs="Arial"/>
          <w:szCs w:val="24"/>
        </w:rPr>
      </w:pPr>
    </w:p>
    <w:p w:rsidR="00B64FCE" w:rsidRPr="00445805" w:rsidRDefault="00A21B35" w:rsidP="00B64FCE">
      <w:pPr>
        <w:rPr>
          <w:rFonts w:cs="Arial"/>
          <w:szCs w:val="24"/>
        </w:rPr>
      </w:pPr>
      <w:r w:rsidRPr="00445805">
        <w:rPr>
          <w:rFonts w:cs="Arial"/>
          <w:noProof/>
          <w:szCs w:val="24"/>
          <w:lang w:eastAsia="es-ES"/>
        </w:rPr>
        <mc:AlternateContent>
          <mc:Choice Requires="wps">
            <w:drawing>
              <wp:anchor distT="0" distB="0" distL="114300" distR="114300" simplePos="0" relativeHeight="251619328" behindDoc="0" locked="0" layoutInCell="1" allowOverlap="1" wp14:anchorId="03B0C62E" wp14:editId="2FAF8FC7">
                <wp:simplePos x="0" y="0"/>
                <wp:positionH relativeFrom="column">
                  <wp:posOffset>1684020</wp:posOffset>
                </wp:positionH>
                <wp:positionV relativeFrom="paragraph">
                  <wp:posOffset>132080</wp:posOffset>
                </wp:positionV>
                <wp:extent cx="1348740" cy="1402080"/>
                <wp:effectExtent l="0" t="0" r="22860" b="26670"/>
                <wp:wrapNone/>
                <wp:docPr id="17" name="17 Rectángulo"/>
                <wp:cNvGraphicFramePr/>
                <a:graphic xmlns:a="http://schemas.openxmlformats.org/drawingml/2006/main">
                  <a:graphicData uri="http://schemas.microsoft.com/office/word/2010/wordprocessingShape">
                    <wps:wsp>
                      <wps:cNvSpPr/>
                      <wps:spPr>
                        <a:xfrm>
                          <a:off x="0" y="0"/>
                          <a:ext cx="1348740" cy="140208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AE0ED6" w:rsidRPr="002C74A8" w:rsidRDefault="00AE0ED6" w:rsidP="00B64FCE">
                            <w:pPr>
                              <w:jc w:val="center"/>
                              <w:rPr>
                                <w:lang w:val="es-CO"/>
                              </w:rPr>
                            </w:pPr>
                            <w:r>
                              <w:rPr>
                                <w:lang w:val="es-CO"/>
                              </w:rPr>
                              <w:t>EN ESTE MOMENTO NO APARECE EN NUESTRA BASE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0C62E" id="17 Rectángulo" o:spid="_x0000_s1049" style="position:absolute;margin-left:132.6pt;margin-top:10.4pt;width:106.2pt;height:110.4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" fillcolor="#f3a875 [2165]" strokecolor="#ed7d31 [3205]" strokeweight=".5pt">
                <v:fill color2="#f09558 [2613]" rotate="t" colors="0 #f7bda4;.5 #f5b195;1 #f8a581" focus="100%" type="gradient">
                  <o:fill v:ext="view" type="gradientUnscaled"/>
                </v:fill>
                <v:textbox>
                  <w:txbxContent>
                    <w:p w:rsidR="00AE0ED6" w:rsidRPr="002C74A8" w:rsidRDefault="00AE0ED6" w:rsidP="00B64FCE">
                      <w:pPr>
                        <w:jc w:val="center"/>
                        <w:rPr>
                          <w:lang w:val="es-CO"/>
                        </w:rPr>
                      </w:pPr>
                      <w:r>
                        <w:rPr>
                          <w:lang w:val="es-CO"/>
                        </w:rPr>
                        <w:t>EN ESTE MOMENTO NO APARECE EN NUESTRA BASE DE DATOS</w:t>
                      </w:r>
                    </w:p>
                  </w:txbxContent>
                </v:textbox>
              </v:rect>
            </w:pict>
          </mc:Fallback>
        </mc:AlternateContent>
      </w:r>
      <w:r w:rsidR="00142527" w:rsidRPr="00445805">
        <w:rPr>
          <w:rFonts w:cs="Arial"/>
          <w:noProof/>
          <w:szCs w:val="24"/>
          <w:lang w:eastAsia="es-ES"/>
        </w:rPr>
        <mc:AlternateContent>
          <mc:Choice Requires="wps">
            <w:drawing>
              <wp:anchor distT="0" distB="0" distL="114300" distR="114300" simplePos="0" relativeHeight="251628544" behindDoc="0" locked="0" layoutInCell="1" allowOverlap="1" wp14:anchorId="7D2BA08D" wp14:editId="0DBB4A92">
                <wp:simplePos x="0" y="0"/>
                <wp:positionH relativeFrom="column">
                  <wp:posOffset>1236344</wp:posOffset>
                </wp:positionH>
                <wp:positionV relativeFrom="paragraph">
                  <wp:posOffset>120015</wp:posOffset>
                </wp:positionV>
                <wp:extent cx="447675" cy="236220"/>
                <wp:effectExtent l="0" t="0" r="28575" b="11430"/>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236220"/>
                        </a:xfrm>
                        <a:prstGeom prst="rect">
                          <a:avLst/>
                        </a:prstGeom>
                        <a:solidFill>
                          <a:srgbClr val="FFFFFF"/>
                        </a:solidFill>
                        <a:ln w="9525">
                          <a:solidFill>
                            <a:srgbClr val="000000"/>
                          </a:solidFill>
                          <a:miter lim="800000"/>
                          <a:headEnd/>
                          <a:tailEnd/>
                        </a:ln>
                      </wps:spPr>
                      <wps:txbx>
                        <w:txbxContent>
                          <w:p w:rsidR="00AE0ED6" w:rsidRDefault="00AE0ED6" w:rsidP="00B64FCE">
                            <w:r>
                              <w:t>NO</w:t>
                            </w:r>
                          </w:p>
                          <w:p w:rsidR="00AE0ED6" w:rsidRDefault="00AE0ED6" w:rsidP="00B64F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BA08D" id="_x0000_s1050" type="#_x0000_t202" style="position:absolute;margin-left:97.35pt;margin-top:9.45pt;width:35.25pt;height:18.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">
                <v:textbox>
                  <w:txbxContent>
                    <w:p w:rsidR="00AE0ED6" w:rsidRDefault="00AE0ED6" w:rsidP="00B64FCE">
                      <w:r>
                        <w:t>NO</w:t>
                      </w:r>
                    </w:p>
                    <w:p w:rsidR="00AE0ED6" w:rsidRDefault="00AE0ED6" w:rsidP="00B64FCE"/>
                  </w:txbxContent>
                </v:textbox>
              </v:shape>
            </w:pict>
          </mc:Fallback>
        </mc:AlternateContent>
      </w:r>
    </w:p>
    <w:p w:rsidR="00B64FCE" w:rsidRPr="00445805" w:rsidRDefault="00B64FCE" w:rsidP="00B64FCE">
      <w:pPr>
        <w:rPr>
          <w:rFonts w:cs="Arial"/>
          <w:szCs w:val="24"/>
        </w:rPr>
      </w:pPr>
    </w:p>
    <w:p w:rsidR="00B64FCE" w:rsidRPr="00445805" w:rsidRDefault="00142527" w:rsidP="00B64FCE">
      <w:pPr>
        <w:rPr>
          <w:rFonts w:cs="Arial"/>
          <w:szCs w:val="24"/>
        </w:rPr>
      </w:pPr>
      <w:r w:rsidRPr="00445805">
        <w:rPr>
          <w:rFonts w:cs="Arial"/>
          <w:noProof/>
          <w:szCs w:val="24"/>
          <w:lang w:eastAsia="es-ES"/>
        </w:rPr>
        <mc:AlternateContent>
          <mc:Choice Requires="wps">
            <w:drawing>
              <wp:anchor distT="0" distB="0" distL="114300" distR="114300" simplePos="0" relativeHeight="251627520" behindDoc="0" locked="0" layoutInCell="1" allowOverlap="1" wp14:anchorId="65287491" wp14:editId="5C0CBAFC">
                <wp:simplePos x="0" y="0"/>
                <wp:positionH relativeFrom="column">
                  <wp:posOffset>-116205</wp:posOffset>
                </wp:positionH>
                <wp:positionV relativeFrom="paragraph">
                  <wp:posOffset>319405</wp:posOffset>
                </wp:positionV>
                <wp:extent cx="440055" cy="281940"/>
                <wp:effectExtent l="0" t="0" r="17145" b="2286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055" cy="281940"/>
                        </a:xfrm>
                        <a:prstGeom prst="rect">
                          <a:avLst/>
                        </a:prstGeom>
                        <a:solidFill>
                          <a:srgbClr val="FFFFFF"/>
                        </a:solidFill>
                        <a:ln w="9525">
                          <a:solidFill>
                            <a:srgbClr val="000000"/>
                          </a:solidFill>
                          <a:miter lim="800000"/>
                          <a:headEnd/>
                          <a:tailEnd/>
                        </a:ln>
                      </wps:spPr>
                      <wps:txbx>
                        <w:txbxContent>
                          <w:p w:rsidR="00AE0ED6" w:rsidRDefault="00AE0ED6" w:rsidP="00B64FCE">
                            <w:r>
                              <w:t>SI</w:t>
                            </w:r>
                          </w:p>
                          <w:p w:rsidR="00AE0ED6" w:rsidRDefault="00AE0ED6" w:rsidP="00B64F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87491" id="_x0000_s1051" type="#_x0000_t202" style="position:absolute;margin-left:-9.15pt;margin-top:25.15pt;width:34.65pt;height:22.2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">
                <v:textbox>
                  <w:txbxContent>
                    <w:p w:rsidR="00AE0ED6" w:rsidRDefault="00AE0ED6" w:rsidP="00B64FCE">
                      <w:r>
                        <w:t>SI</w:t>
                      </w:r>
                    </w:p>
                    <w:p w:rsidR="00AE0ED6" w:rsidRDefault="00AE0ED6" w:rsidP="00B64FCE"/>
                  </w:txbxContent>
                </v:textbox>
              </v:shape>
            </w:pict>
          </mc:Fallback>
        </mc:AlternateContent>
      </w:r>
    </w:p>
    <w:p w:rsidR="00B64FCE" w:rsidRPr="00445805" w:rsidRDefault="00142527" w:rsidP="00B64FCE">
      <w:pPr>
        <w:rPr>
          <w:rFonts w:cs="Arial"/>
          <w:szCs w:val="24"/>
        </w:rPr>
      </w:pPr>
      <w:r w:rsidRPr="00445805">
        <w:rPr>
          <w:rFonts w:cs="Arial"/>
          <w:noProof/>
          <w:szCs w:val="24"/>
          <w:lang w:eastAsia="es-ES"/>
        </w:rPr>
        <mc:AlternateContent>
          <mc:Choice Requires="wps">
            <w:drawing>
              <wp:anchor distT="0" distB="0" distL="114300" distR="114300" simplePos="0" relativeHeight="251629568" behindDoc="0" locked="0" layoutInCell="1" allowOverlap="1" wp14:anchorId="6F6E4D5B" wp14:editId="759A86E7">
                <wp:simplePos x="0" y="0"/>
                <wp:positionH relativeFrom="column">
                  <wp:posOffset>-116205</wp:posOffset>
                </wp:positionH>
                <wp:positionV relativeFrom="paragraph">
                  <wp:posOffset>327025</wp:posOffset>
                </wp:positionV>
                <wp:extent cx="1028700" cy="542925"/>
                <wp:effectExtent l="0" t="0" r="19050" b="28575"/>
                <wp:wrapNone/>
                <wp:docPr id="30" name="30 Documento"/>
                <wp:cNvGraphicFramePr/>
                <a:graphic xmlns:a="http://schemas.openxmlformats.org/drawingml/2006/main">
                  <a:graphicData uri="http://schemas.microsoft.com/office/word/2010/wordprocessingShape">
                    <wps:wsp>
                      <wps:cNvSpPr/>
                      <wps:spPr>
                        <a:xfrm>
                          <a:off x="0" y="0"/>
                          <a:ext cx="1028700" cy="542925"/>
                        </a:xfrm>
                        <a:prstGeom prst="flowChartDocument">
                          <a:avLst/>
                        </a:prstGeom>
                      </wps:spPr>
                      <wps:style>
                        <a:lnRef idx="1">
                          <a:schemeClr val="accent2"/>
                        </a:lnRef>
                        <a:fillRef idx="2">
                          <a:schemeClr val="accent2"/>
                        </a:fillRef>
                        <a:effectRef idx="1">
                          <a:schemeClr val="accent2"/>
                        </a:effectRef>
                        <a:fontRef idx="minor">
                          <a:schemeClr val="dk1"/>
                        </a:fontRef>
                      </wps:style>
                      <wps:txbx>
                        <w:txbxContent>
                          <w:p w:rsidR="00AE0ED6" w:rsidRPr="00481B46" w:rsidRDefault="00AE0ED6" w:rsidP="00B64FCE">
                            <w:pPr>
                              <w:jc w:val="center"/>
                              <w:rPr>
                                <w:lang w:val="es-CO"/>
                              </w:rPr>
                            </w:pPr>
                            <w:r>
                              <w:rPr>
                                <w:lang w:val="es-CO"/>
                              </w:rPr>
                              <w:t>CARNET SENA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E4D5B" id="30 Documento" o:spid="_x0000_s1052" type="#_x0000_t114" style="position:absolute;margin-left:-9.15pt;margin-top:25.75pt;width:81pt;height:42.7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" fillcolor="#f3a875 [2165]" strokecolor="#ed7d31 [3205]" strokeweight=".5pt">
                <v:fill color2="#f09558 [2613]" rotate="t" colors="0 #f7bda4;.5 #f5b195;1 #f8a581" focus="100%" type="gradient">
                  <o:fill v:ext="view" type="gradientUnscaled"/>
                </v:fill>
                <v:textbox>
                  <w:txbxContent>
                    <w:p w:rsidR="00AE0ED6" w:rsidRPr="00481B46" w:rsidRDefault="00AE0ED6" w:rsidP="00B64FCE">
                      <w:pPr>
                        <w:jc w:val="center"/>
                        <w:rPr>
                          <w:lang w:val="es-CO"/>
                        </w:rPr>
                      </w:pPr>
                      <w:r>
                        <w:rPr>
                          <w:lang w:val="es-CO"/>
                        </w:rPr>
                        <w:t>CARNET SENA</w:t>
                      </w:r>
                    </w:p>
                  </w:txbxContent>
                </v:textbox>
              </v:shape>
            </w:pict>
          </mc:Fallback>
        </mc:AlternateContent>
      </w:r>
    </w:p>
    <w:p w:rsidR="00B64FCE" w:rsidRDefault="00B64FCE" w:rsidP="00B64FCE">
      <w:pPr>
        <w:rPr>
          <w:rFonts w:cs="Arial"/>
          <w:szCs w:val="24"/>
        </w:rPr>
      </w:pPr>
    </w:p>
    <w:p w:rsidR="00D3770D" w:rsidRPr="00445805" w:rsidRDefault="00D3770D" w:rsidP="00B64FCE">
      <w:pPr>
        <w:rPr>
          <w:rFonts w:cs="Arial"/>
          <w:szCs w:val="24"/>
        </w:rPr>
      </w:pPr>
    </w:p>
    <w:p w:rsidR="00B64FCE" w:rsidRPr="00445805" w:rsidRDefault="00B64FCE" w:rsidP="00B64FCE">
      <w:pPr>
        <w:rPr>
          <w:rFonts w:cs="Arial"/>
          <w:szCs w:val="24"/>
        </w:rPr>
      </w:pPr>
    </w:p>
    <w:p w:rsidR="000B57C9" w:rsidRDefault="000B57C9" w:rsidP="00B64FCE">
      <w:pPr>
        <w:rPr>
          <w:rFonts w:cs="Arial"/>
          <w:szCs w:val="24"/>
        </w:rPr>
      </w:pPr>
    </w:p>
    <w:p w:rsidR="000B57C9" w:rsidRDefault="000B57C9" w:rsidP="00B64FCE">
      <w:pPr>
        <w:rPr>
          <w:rFonts w:cs="Arial"/>
          <w:szCs w:val="24"/>
        </w:rPr>
      </w:pPr>
    </w:p>
    <w:p w:rsidR="000B57C9" w:rsidRDefault="000B57C9" w:rsidP="00B64FCE">
      <w:pPr>
        <w:rPr>
          <w:rFonts w:cs="Arial"/>
          <w:szCs w:val="24"/>
        </w:rPr>
      </w:pPr>
    </w:p>
    <w:p w:rsidR="000B57C9" w:rsidRDefault="000B57C9" w:rsidP="00B64FCE">
      <w:pPr>
        <w:rPr>
          <w:rFonts w:cs="Arial"/>
          <w:szCs w:val="24"/>
        </w:rPr>
      </w:pPr>
    </w:p>
    <w:p w:rsidR="00B64FCE" w:rsidRPr="00445805" w:rsidRDefault="00142527" w:rsidP="00B64FCE">
      <w:pPr>
        <w:rPr>
          <w:rFonts w:cs="Arial"/>
          <w:szCs w:val="24"/>
        </w:rPr>
      </w:pPr>
      <w:r w:rsidRPr="00445805">
        <w:rPr>
          <w:rFonts w:cs="Arial"/>
          <w:noProof/>
          <w:szCs w:val="24"/>
          <w:lang w:eastAsia="es-ES"/>
        </w:rPr>
        <mc:AlternateContent>
          <mc:Choice Requires="wps">
            <w:drawing>
              <wp:anchor distT="0" distB="0" distL="114300" distR="114300" simplePos="0" relativeHeight="251640832" behindDoc="0" locked="0" layoutInCell="1" allowOverlap="1" wp14:anchorId="44364D05" wp14:editId="72359174">
                <wp:simplePos x="0" y="0"/>
                <wp:positionH relativeFrom="column">
                  <wp:posOffset>3436619</wp:posOffset>
                </wp:positionH>
                <wp:positionV relativeFrom="paragraph">
                  <wp:posOffset>110490</wp:posOffset>
                </wp:positionV>
                <wp:extent cx="965835" cy="365760"/>
                <wp:effectExtent l="0" t="0" r="24765" b="15240"/>
                <wp:wrapNone/>
                <wp:docPr id="300" name="300 Elipse"/>
                <wp:cNvGraphicFramePr/>
                <a:graphic xmlns:a="http://schemas.openxmlformats.org/drawingml/2006/main">
                  <a:graphicData uri="http://schemas.microsoft.com/office/word/2010/wordprocessingShape">
                    <wps:wsp>
                      <wps:cNvSpPr/>
                      <wps:spPr>
                        <a:xfrm>
                          <a:off x="0" y="0"/>
                          <a:ext cx="965835" cy="365760"/>
                        </a:xfrm>
                        <a:prstGeom prst="ellipse">
                          <a:avLst/>
                        </a:prstGeom>
                      </wps:spPr>
                      <wps:style>
                        <a:lnRef idx="1">
                          <a:schemeClr val="accent6"/>
                        </a:lnRef>
                        <a:fillRef idx="2">
                          <a:schemeClr val="accent6"/>
                        </a:fillRef>
                        <a:effectRef idx="1">
                          <a:schemeClr val="accent6"/>
                        </a:effectRef>
                        <a:fontRef idx="minor">
                          <a:schemeClr val="dk1"/>
                        </a:fontRef>
                      </wps:style>
                      <wps:txbx>
                        <w:txbxContent>
                          <w:p w:rsidR="00AE0ED6" w:rsidRPr="007D665E" w:rsidRDefault="00AE0ED6" w:rsidP="00B64FCE">
                            <w:pPr>
                              <w:jc w:val="center"/>
                              <w:rPr>
                                <w:lang w:val="es-CO"/>
                              </w:rPr>
                            </w:pPr>
                            <w:r>
                              <w:rPr>
                                <w:lang w:val="es-CO"/>
                              </w:rPr>
                              <w:t>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364D05" id="300 Elipse" o:spid="_x0000_s1053" style="position:absolute;margin-left:270.6pt;margin-top:8.7pt;width:76.05pt;height:28.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" fillcolor="#9ecb81 [2169]" strokecolor="#70ad47 [3209]" strokeweight=".5pt">
                <v:fill color2="#8ac066 [2617]" rotate="t" colors="0 #b5d5a7;.5 #aace99;1 #9cca86" focus="100%" type="gradient">
                  <o:fill v:ext="view" type="gradientUnscaled"/>
                </v:fill>
                <v:stroke joinstyle="miter"/>
                <v:textbox>
                  <w:txbxContent>
                    <w:p w:rsidR="00AE0ED6" w:rsidRPr="007D665E" w:rsidRDefault="00AE0ED6" w:rsidP="00B64FCE">
                      <w:pPr>
                        <w:jc w:val="center"/>
                        <w:rPr>
                          <w:lang w:val="es-CO"/>
                        </w:rPr>
                      </w:pPr>
                      <w:r>
                        <w:rPr>
                          <w:lang w:val="es-CO"/>
                        </w:rPr>
                        <w:t>INICIO</w:t>
                      </w:r>
                    </w:p>
                  </w:txbxContent>
                </v:textbox>
              </v:oval>
            </w:pict>
          </mc:Fallback>
        </mc:AlternateContent>
      </w:r>
      <w:r w:rsidRPr="00445805">
        <w:rPr>
          <w:rFonts w:cs="Arial"/>
          <w:noProof/>
          <w:szCs w:val="24"/>
          <w:lang w:eastAsia="es-ES"/>
        </w:rPr>
        <mc:AlternateContent>
          <mc:Choice Requires="wps">
            <w:drawing>
              <wp:anchor distT="0" distB="0" distL="114300" distR="114300" simplePos="0" relativeHeight="251655168" behindDoc="0" locked="0" layoutInCell="1" allowOverlap="1" wp14:anchorId="0C1A0AC7" wp14:editId="5E1C1CAE">
                <wp:simplePos x="0" y="0"/>
                <wp:positionH relativeFrom="column">
                  <wp:posOffset>565785</wp:posOffset>
                </wp:positionH>
                <wp:positionV relativeFrom="paragraph">
                  <wp:posOffset>-285750</wp:posOffset>
                </wp:positionV>
                <wp:extent cx="4739640" cy="4404360"/>
                <wp:effectExtent l="0" t="0" r="22860" b="15240"/>
                <wp:wrapNone/>
                <wp:docPr id="337" name="337 Rectángulo redondeado"/>
                <wp:cNvGraphicFramePr/>
                <a:graphic xmlns:a="http://schemas.openxmlformats.org/drawingml/2006/main">
                  <a:graphicData uri="http://schemas.microsoft.com/office/word/2010/wordprocessingShape">
                    <wps:wsp>
                      <wps:cNvSpPr/>
                      <wps:spPr>
                        <a:xfrm>
                          <a:off x="0" y="0"/>
                          <a:ext cx="4739640" cy="4404360"/>
                        </a:xfrm>
                        <a:prstGeom prst="round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51FAC1" id="337 Rectángulo redondeado" o:spid="_x0000_s1026" style="position:absolute;margin-left:44.55pt;margin-top:-22.5pt;width:373.2pt;height:346.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" filled="f" strokecolor="black [3200]" strokeweight="1pt">
                <v:stroke joinstyle="miter"/>
              </v:roundrect>
            </w:pict>
          </mc:Fallback>
        </mc:AlternateContent>
      </w:r>
      <w:r w:rsidR="00B64FCE" w:rsidRPr="00445805">
        <w:rPr>
          <w:rFonts w:cs="Arial"/>
          <w:noProof/>
          <w:szCs w:val="24"/>
          <w:lang w:eastAsia="es-ES"/>
        </w:rPr>
        <mc:AlternateContent>
          <mc:Choice Requires="wps">
            <w:drawing>
              <wp:anchor distT="0" distB="0" distL="114300" distR="114300" simplePos="0" relativeHeight="251639808" behindDoc="0" locked="0" layoutInCell="1" allowOverlap="1" wp14:anchorId="77851560" wp14:editId="4791FFBB">
                <wp:simplePos x="0" y="0"/>
                <wp:positionH relativeFrom="column">
                  <wp:posOffset>2356485</wp:posOffset>
                </wp:positionH>
                <wp:positionV relativeFrom="paragraph">
                  <wp:posOffset>106045</wp:posOffset>
                </wp:positionV>
                <wp:extent cx="320040" cy="289560"/>
                <wp:effectExtent l="57150" t="38100" r="60960" b="72390"/>
                <wp:wrapNone/>
                <wp:docPr id="299" name="299 Cuadro de texto"/>
                <wp:cNvGraphicFramePr/>
                <a:graphic xmlns:a="http://schemas.openxmlformats.org/drawingml/2006/main">
                  <a:graphicData uri="http://schemas.microsoft.com/office/word/2010/wordprocessingShape">
                    <wps:wsp>
                      <wps:cNvSpPr txBox="1"/>
                      <wps:spPr>
                        <a:xfrm>
                          <a:off x="0" y="0"/>
                          <a:ext cx="320040" cy="289560"/>
                        </a:xfrm>
                        <a:prstGeom prst="rect">
                          <a:avLst/>
                        </a:prstGeom>
                        <a:ln/>
                      </wps:spPr>
                      <wps:style>
                        <a:lnRef idx="0">
                          <a:schemeClr val="dk1"/>
                        </a:lnRef>
                        <a:fillRef idx="3">
                          <a:schemeClr val="dk1"/>
                        </a:fillRef>
                        <a:effectRef idx="3">
                          <a:schemeClr val="dk1"/>
                        </a:effectRef>
                        <a:fontRef idx="minor">
                          <a:schemeClr val="lt1"/>
                        </a:fontRef>
                      </wps:style>
                      <wps:txbx>
                        <w:txbxContent>
                          <w:p w:rsidR="00AE0ED6" w:rsidRPr="002C74A8" w:rsidRDefault="00AE0ED6" w:rsidP="00B64FCE">
                            <w:pPr>
                              <w:rPr>
                                <w:lang w:val="es-CO"/>
                              </w:rPr>
                            </w:pPr>
                            <w:r>
                              <w:rPr>
                                <w:lang w:val="es-CO"/>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51560" id="299 Cuadro de texto" o:spid="_x0000_s1054" type="#_x0000_t202" style="position:absolute;margin-left:185.55pt;margin-top:8.35pt;width:25.2pt;height:22.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" fillcolor="#101010 [3024]" stroked="f">
                <v:fill color2="black [3168]" rotate="t" colors="0 #454545;.5 black;1 black" focus="100%" type="gradient">
                  <o:fill v:ext="view" type="gradientUnscaled"/>
                </v:fill>
                <v:shadow on="t" color="black" opacity="41287f" offset="0,1.5pt"/>
                <v:textbox>
                  <w:txbxContent>
                    <w:p w:rsidR="00AE0ED6" w:rsidRPr="002C74A8" w:rsidRDefault="00AE0ED6" w:rsidP="00B64FCE">
                      <w:pPr>
                        <w:rPr>
                          <w:lang w:val="es-CO"/>
                        </w:rPr>
                      </w:pPr>
                      <w:r>
                        <w:rPr>
                          <w:lang w:val="es-CO"/>
                        </w:rPr>
                        <w:t>3</w:t>
                      </w:r>
                    </w:p>
                  </w:txbxContent>
                </v:textbox>
              </v:shape>
            </w:pict>
          </mc:Fallback>
        </mc:AlternateContent>
      </w:r>
    </w:p>
    <w:p w:rsidR="00B64FCE" w:rsidRPr="00445805" w:rsidRDefault="00B64FCE" w:rsidP="00B64FCE">
      <w:pPr>
        <w:rPr>
          <w:rFonts w:cs="Arial"/>
          <w:szCs w:val="24"/>
        </w:rPr>
      </w:pPr>
      <w:r w:rsidRPr="00445805">
        <w:rPr>
          <w:rFonts w:cs="Arial"/>
          <w:noProof/>
          <w:szCs w:val="24"/>
          <w:lang w:eastAsia="es-ES"/>
        </w:rPr>
        <mc:AlternateContent>
          <mc:Choice Requires="wps">
            <w:drawing>
              <wp:anchor distT="0" distB="0" distL="114300" distR="114300" simplePos="0" relativeHeight="251652096" behindDoc="0" locked="0" layoutInCell="1" allowOverlap="1" wp14:anchorId="470C8C83" wp14:editId="477766CA">
                <wp:simplePos x="0" y="0"/>
                <wp:positionH relativeFrom="column">
                  <wp:posOffset>1929765</wp:posOffset>
                </wp:positionH>
                <wp:positionV relativeFrom="paragraph">
                  <wp:posOffset>255905</wp:posOffset>
                </wp:positionV>
                <wp:extent cx="0" cy="952500"/>
                <wp:effectExtent l="0" t="0" r="19050" b="19050"/>
                <wp:wrapNone/>
                <wp:docPr id="315" name="315 Conector recto"/>
                <wp:cNvGraphicFramePr/>
                <a:graphic xmlns:a="http://schemas.openxmlformats.org/drawingml/2006/main">
                  <a:graphicData uri="http://schemas.microsoft.com/office/word/2010/wordprocessingShape">
                    <wps:wsp>
                      <wps:cNvCnPr/>
                      <wps:spPr>
                        <a:xfrm>
                          <a:off x="0" y="0"/>
                          <a:ext cx="0" cy="952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9590CA" id="315 Conector recto"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95pt,20.15pt" to="151.95pt,9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" strokecolor="black [3200]" strokeweight="1pt">
                <v:stroke joinstyle="miter"/>
              </v:line>
            </w:pict>
          </mc:Fallback>
        </mc:AlternateContent>
      </w:r>
      <w:r w:rsidRPr="00445805">
        <w:rPr>
          <w:rFonts w:cs="Arial"/>
          <w:noProof/>
          <w:szCs w:val="24"/>
          <w:lang w:eastAsia="es-ES"/>
        </w:rPr>
        <mc:AlternateContent>
          <mc:Choice Requires="wps">
            <w:drawing>
              <wp:anchor distT="0" distB="0" distL="114300" distR="114300" simplePos="0" relativeHeight="251650048" behindDoc="0" locked="0" layoutInCell="1" allowOverlap="1" wp14:anchorId="4AAF2E1F" wp14:editId="3D8933D4">
                <wp:simplePos x="0" y="0"/>
                <wp:positionH relativeFrom="column">
                  <wp:posOffset>1929765</wp:posOffset>
                </wp:positionH>
                <wp:positionV relativeFrom="paragraph">
                  <wp:posOffset>255905</wp:posOffset>
                </wp:positionV>
                <wp:extent cx="1897380" cy="0"/>
                <wp:effectExtent l="0" t="76200" r="26670" b="114300"/>
                <wp:wrapNone/>
                <wp:docPr id="312" name="312 Conector recto de flecha"/>
                <wp:cNvGraphicFramePr/>
                <a:graphic xmlns:a="http://schemas.openxmlformats.org/drawingml/2006/main">
                  <a:graphicData uri="http://schemas.microsoft.com/office/word/2010/wordprocessingShape">
                    <wps:wsp>
                      <wps:cNvCnPr/>
                      <wps:spPr>
                        <a:xfrm>
                          <a:off x="0" y="0"/>
                          <a:ext cx="189738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51715" id="312 Conector recto de flecha" o:spid="_x0000_s1026" type="#_x0000_t32" style="position:absolute;margin-left:151.95pt;margin-top:20.15pt;width:149.4pt;height: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" strokecolor="black [3200]" strokeweight="1pt">
                <v:stroke endarrow="open" joinstyle="miter"/>
              </v:shape>
            </w:pict>
          </mc:Fallback>
        </mc:AlternateContent>
      </w:r>
      <w:r w:rsidRPr="00445805">
        <w:rPr>
          <w:rFonts w:cs="Arial"/>
          <w:noProof/>
          <w:szCs w:val="24"/>
          <w:lang w:eastAsia="es-ES"/>
        </w:rPr>
        <mc:AlternateContent>
          <mc:Choice Requires="wps">
            <w:drawing>
              <wp:anchor distT="0" distB="0" distL="114300" distR="114300" simplePos="0" relativeHeight="251649024" behindDoc="0" locked="0" layoutInCell="1" allowOverlap="1" wp14:anchorId="53961A51" wp14:editId="407C6826">
                <wp:simplePos x="0" y="0"/>
                <wp:positionH relativeFrom="column">
                  <wp:posOffset>3827145</wp:posOffset>
                </wp:positionH>
                <wp:positionV relativeFrom="paragraph">
                  <wp:posOffset>187325</wp:posOffset>
                </wp:positionV>
                <wp:extent cx="15240" cy="198120"/>
                <wp:effectExtent l="76200" t="0" r="60960" b="49530"/>
                <wp:wrapNone/>
                <wp:docPr id="311" name="311 Conector recto de flecha"/>
                <wp:cNvGraphicFramePr/>
                <a:graphic xmlns:a="http://schemas.openxmlformats.org/drawingml/2006/main">
                  <a:graphicData uri="http://schemas.microsoft.com/office/word/2010/wordprocessingShape">
                    <wps:wsp>
                      <wps:cNvCnPr/>
                      <wps:spPr>
                        <a:xfrm>
                          <a:off x="0" y="0"/>
                          <a:ext cx="15240" cy="1981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B7242D8" id="311 Conector recto de flecha" o:spid="_x0000_s1026" type="#_x0000_t32" style="position:absolute;margin-left:301.35pt;margin-top:14.75pt;width:1.2pt;height:15.6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" strokecolor="black [3200]" strokeweight="1pt">
                <v:stroke endarrow="open" joinstyle="miter"/>
              </v:shape>
            </w:pict>
          </mc:Fallback>
        </mc:AlternateContent>
      </w:r>
    </w:p>
    <w:p w:rsidR="00B64FCE" w:rsidRPr="00445805" w:rsidRDefault="00B64FCE" w:rsidP="00B64FCE">
      <w:pPr>
        <w:rPr>
          <w:rFonts w:cs="Arial"/>
          <w:szCs w:val="24"/>
        </w:rPr>
      </w:pPr>
      <w:r w:rsidRPr="00445805">
        <w:rPr>
          <w:rFonts w:cs="Arial"/>
          <w:noProof/>
          <w:szCs w:val="24"/>
          <w:lang w:eastAsia="es-ES"/>
        </w:rPr>
        <mc:AlternateContent>
          <mc:Choice Requires="wps">
            <w:drawing>
              <wp:anchor distT="0" distB="0" distL="114300" distR="114300" simplePos="0" relativeHeight="251642880" behindDoc="0" locked="0" layoutInCell="1" allowOverlap="1" wp14:anchorId="7FB441A8" wp14:editId="4147D1A7">
                <wp:simplePos x="0" y="0"/>
                <wp:positionH relativeFrom="column">
                  <wp:posOffset>3164205</wp:posOffset>
                </wp:positionH>
                <wp:positionV relativeFrom="paragraph">
                  <wp:posOffset>99695</wp:posOffset>
                </wp:positionV>
                <wp:extent cx="1242060" cy="563880"/>
                <wp:effectExtent l="0" t="0" r="15240" b="26670"/>
                <wp:wrapNone/>
                <wp:docPr id="302" name="302 Documento"/>
                <wp:cNvGraphicFramePr/>
                <a:graphic xmlns:a="http://schemas.openxmlformats.org/drawingml/2006/main">
                  <a:graphicData uri="http://schemas.microsoft.com/office/word/2010/wordprocessingShape">
                    <wps:wsp>
                      <wps:cNvSpPr/>
                      <wps:spPr>
                        <a:xfrm>
                          <a:off x="0" y="0"/>
                          <a:ext cx="1242060" cy="563880"/>
                        </a:xfrm>
                        <a:prstGeom prst="flowChartDocument">
                          <a:avLst/>
                        </a:prstGeom>
                      </wps:spPr>
                      <wps:style>
                        <a:lnRef idx="1">
                          <a:schemeClr val="accent6"/>
                        </a:lnRef>
                        <a:fillRef idx="2">
                          <a:schemeClr val="accent6"/>
                        </a:fillRef>
                        <a:effectRef idx="1">
                          <a:schemeClr val="accent6"/>
                        </a:effectRef>
                        <a:fontRef idx="minor">
                          <a:schemeClr val="dk1"/>
                        </a:fontRef>
                      </wps:style>
                      <wps:txbx>
                        <w:txbxContent>
                          <w:p w:rsidR="00AE0ED6" w:rsidRPr="00481B46" w:rsidRDefault="00AE0ED6" w:rsidP="00B64FCE">
                            <w:pPr>
                              <w:jc w:val="center"/>
                              <w:rPr>
                                <w:lang w:val="es-CO"/>
                              </w:rPr>
                            </w:pPr>
                            <w:r>
                              <w:rPr>
                                <w:lang w:val="es-CO"/>
                              </w:rPr>
                              <w:t>NÚMERO Y TIPO DE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441A8" id="302 Documento" o:spid="_x0000_s1055" type="#_x0000_t114" style="position:absolute;margin-left:249.15pt;margin-top:7.85pt;width:97.8pt;height:44.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" fillcolor="#9ecb81 [2169]" strokecolor="#70ad47 [3209]" strokeweight=".5pt">
                <v:fill color2="#8ac066 [2617]" rotate="t" colors="0 #b5d5a7;.5 #aace99;1 #9cca86" focus="100%" type="gradient">
                  <o:fill v:ext="view" type="gradientUnscaled"/>
                </v:fill>
                <v:textbox>
                  <w:txbxContent>
                    <w:p w:rsidR="00AE0ED6" w:rsidRPr="00481B46" w:rsidRDefault="00AE0ED6" w:rsidP="00B64FCE">
                      <w:pPr>
                        <w:jc w:val="center"/>
                        <w:rPr>
                          <w:lang w:val="es-CO"/>
                        </w:rPr>
                      </w:pPr>
                      <w:r>
                        <w:rPr>
                          <w:lang w:val="es-CO"/>
                        </w:rPr>
                        <w:t>NÚMERO Y TIPO DE ID</w:t>
                      </w:r>
                    </w:p>
                  </w:txbxContent>
                </v:textbox>
              </v:shape>
            </w:pict>
          </mc:Fallback>
        </mc:AlternateContent>
      </w:r>
    </w:p>
    <w:p w:rsidR="00B64FCE" w:rsidRPr="00445805" w:rsidRDefault="00B64FCE" w:rsidP="00B64FCE">
      <w:pPr>
        <w:rPr>
          <w:rFonts w:cs="Arial"/>
          <w:szCs w:val="24"/>
        </w:rPr>
      </w:pPr>
    </w:p>
    <w:p w:rsidR="00B64FCE" w:rsidRPr="00445805" w:rsidRDefault="00B64FCE" w:rsidP="00B64FCE">
      <w:pPr>
        <w:rPr>
          <w:rFonts w:cs="Arial"/>
          <w:szCs w:val="24"/>
        </w:rPr>
      </w:pPr>
      <w:r w:rsidRPr="00445805">
        <w:rPr>
          <w:rFonts w:cs="Arial"/>
          <w:noProof/>
          <w:szCs w:val="24"/>
          <w:lang w:eastAsia="es-ES"/>
        </w:rPr>
        <mc:AlternateContent>
          <mc:Choice Requires="wps">
            <w:drawing>
              <wp:anchor distT="0" distB="0" distL="114300" distR="114300" simplePos="0" relativeHeight="251648000" behindDoc="0" locked="0" layoutInCell="1" allowOverlap="1" wp14:anchorId="7B42C4D0" wp14:editId="4B8554E6">
                <wp:simplePos x="0" y="0"/>
                <wp:positionH relativeFrom="column">
                  <wp:posOffset>3834765</wp:posOffset>
                </wp:positionH>
                <wp:positionV relativeFrom="paragraph">
                  <wp:posOffset>54610</wp:posOffset>
                </wp:positionV>
                <wp:extent cx="0" cy="205740"/>
                <wp:effectExtent l="95250" t="0" r="57150" b="60960"/>
                <wp:wrapNone/>
                <wp:docPr id="310" name="310 Conector recto de flecha"/>
                <wp:cNvGraphicFramePr/>
                <a:graphic xmlns:a="http://schemas.openxmlformats.org/drawingml/2006/main">
                  <a:graphicData uri="http://schemas.microsoft.com/office/word/2010/wordprocessingShape">
                    <wps:wsp>
                      <wps:cNvCnPr/>
                      <wps:spPr>
                        <a:xfrm>
                          <a:off x="0" y="0"/>
                          <a:ext cx="0" cy="20574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67B21C" id="310 Conector recto de flecha" o:spid="_x0000_s1026" type="#_x0000_t32" style="position:absolute;margin-left:301.95pt;margin-top:4.3pt;width:0;height:16.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" strokecolor="black [3200]" strokeweight="1pt">
                <v:stroke endarrow="open" joinstyle="miter"/>
              </v:shape>
            </w:pict>
          </mc:Fallback>
        </mc:AlternateContent>
      </w:r>
      <w:r w:rsidRPr="00445805">
        <w:rPr>
          <w:rFonts w:cs="Arial"/>
          <w:noProof/>
          <w:szCs w:val="24"/>
          <w:lang w:eastAsia="es-ES"/>
        </w:rPr>
        <mc:AlternateContent>
          <mc:Choice Requires="wps">
            <w:drawing>
              <wp:anchor distT="0" distB="0" distL="114300" distR="114300" simplePos="0" relativeHeight="251644928" behindDoc="0" locked="0" layoutInCell="1" allowOverlap="1" wp14:anchorId="5516E6C7" wp14:editId="6AA0375B">
                <wp:simplePos x="0" y="0"/>
                <wp:positionH relativeFrom="column">
                  <wp:posOffset>2935605</wp:posOffset>
                </wp:positionH>
                <wp:positionV relativeFrom="paragraph">
                  <wp:posOffset>252730</wp:posOffset>
                </wp:positionV>
                <wp:extent cx="1798320" cy="998220"/>
                <wp:effectExtent l="19050" t="19050" r="11430" b="30480"/>
                <wp:wrapNone/>
                <wp:docPr id="305" name="305 Rombo"/>
                <wp:cNvGraphicFramePr/>
                <a:graphic xmlns:a="http://schemas.openxmlformats.org/drawingml/2006/main">
                  <a:graphicData uri="http://schemas.microsoft.com/office/word/2010/wordprocessingShape">
                    <wps:wsp>
                      <wps:cNvSpPr/>
                      <wps:spPr>
                        <a:xfrm>
                          <a:off x="0" y="0"/>
                          <a:ext cx="1798320" cy="998220"/>
                        </a:xfrm>
                        <a:prstGeom prst="diamond">
                          <a:avLst/>
                        </a:prstGeom>
                      </wps:spPr>
                      <wps:style>
                        <a:lnRef idx="1">
                          <a:schemeClr val="dk1"/>
                        </a:lnRef>
                        <a:fillRef idx="3">
                          <a:schemeClr val="dk1"/>
                        </a:fillRef>
                        <a:effectRef idx="2">
                          <a:schemeClr val="dk1"/>
                        </a:effectRef>
                        <a:fontRef idx="minor">
                          <a:schemeClr val="lt1"/>
                        </a:fontRef>
                      </wps:style>
                      <wps:txbx>
                        <w:txbxContent>
                          <w:p w:rsidR="00AE0ED6" w:rsidRPr="002C74A8" w:rsidRDefault="00AE0ED6" w:rsidP="00B64FCE">
                            <w:pPr>
                              <w:jc w:val="center"/>
                              <w:rPr>
                                <w:lang w:val="es-CO"/>
                              </w:rPr>
                            </w:pPr>
                            <w:r>
                              <w:rPr>
                                <w:rFonts w:asciiTheme="majorHAnsi" w:hAnsiTheme="majorHAnsi"/>
                                <w:sz w:val="16"/>
                                <w:szCs w:val="16"/>
                                <w:lang w:val="es-CO"/>
                              </w:rPr>
                              <w:t>¿CUENTA CON EL CARNET DEL SENA?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6E6C7" id="305 Rombo" o:spid="_x0000_s1056" type="#_x0000_t4" style="position:absolute;margin-left:231.15pt;margin-top:19.9pt;width:141.6pt;height:78.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" fillcolor="#101010 [3024]" strokecolor="black [3200]" strokeweight=".5pt">
                <v:fill color2="black [3168]" rotate="t" colors="0 #454545;.5 black;1 black" focus="100%" type="gradient">
                  <o:fill v:ext="view" type="gradientUnscaled"/>
                </v:fill>
                <v:textbox>
                  <w:txbxContent>
                    <w:p w:rsidR="00AE0ED6" w:rsidRPr="002C74A8" w:rsidRDefault="00AE0ED6" w:rsidP="00B64FCE">
                      <w:pPr>
                        <w:jc w:val="center"/>
                        <w:rPr>
                          <w:lang w:val="es-CO"/>
                        </w:rPr>
                      </w:pPr>
                      <w:r>
                        <w:rPr>
                          <w:rFonts w:asciiTheme="majorHAnsi" w:hAnsiTheme="majorHAnsi"/>
                          <w:sz w:val="16"/>
                          <w:szCs w:val="16"/>
                          <w:lang w:val="es-CO"/>
                        </w:rPr>
                        <w:t>¿CUENTA CON EL CARNET DEL SENA?</w:t>
                      </w:r>
                    </w:p>
                  </w:txbxContent>
                </v:textbox>
              </v:shape>
            </w:pict>
          </mc:Fallback>
        </mc:AlternateContent>
      </w:r>
    </w:p>
    <w:p w:rsidR="00B64FCE" w:rsidRPr="00445805" w:rsidRDefault="001E1B1F" w:rsidP="00B64FCE">
      <w:pPr>
        <w:rPr>
          <w:rFonts w:cs="Arial"/>
          <w:szCs w:val="24"/>
        </w:rPr>
      </w:pPr>
      <w:r w:rsidRPr="00445805">
        <w:rPr>
          <w:rFonts w:cs="Arial"/>
          <w:noProof/>
          <w:szCs w:val="24"/>
          <w:lang w:eastAsia="es-ES"/>
        </w:rPr>
        <mc:AlternateContent>
          <mc:Choice Requires="wps">
            <w:drawing>
              <wp:anchor distT="0" distB="0" distL="114300" distR="114300" simplePos="0" relativeHeight="251603968" behindDoc="0" locked="0" layoutInCell="1" allowOverlap="1" wp14:anchorId="1F78A0D0" wp14:editId="71BDFD9D">
                <wp:simplePos x="0" y="0"/>
                <wp:positionH relativeFrom="column">
                  <wp:posOffset>2312670</wp:posOffset>
                </wp:positionH>
                <wp:positionV relativeFrom="paragraph">
                  <wp:posOffset>39370</wp:posOffset>
                </wp:positionV>
                <wp:extent cx="466725" cy="340995"/>
                <wp:effectExtent l="0" t="0" r="28575" b="20955"/>
                <wp:wrapNone/>
                <wp:docPr id="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340995"/>
                        </a:xfrm>
                        <a:prstGeom prst="rect">
                          <a:avLst/>
                        </a:prstGeom>
                        <a:solidFill>
                          <a:srgbClr val="FFFFFF"/>
                        </a:solidFill>
                        <a:ln w="9525">
                          <a:solidFill>
                            <a:srgbClr val="000000"/>
                          </a:solidFill>
                          <a:miter lim="800000"/>
                          <a:headEnd/>
                          <a:tailEnd/>
                        </a:ln>
                      </wps:spPr>
                      <wps:txbx>
                        <w:txbxContent>
                          <w:p w:rsidR="00AE0ED6" w:rsidRDefault="00AE0ED6" w:rsidP="00B64FCE">
                            <w:r>
                              <w:t>NO</w:t>
                            </w:r>
                          </w:p>
                          <w:p w:rsidR="00AE0ED6" w:rsidRDefault="00AE0ED6" w:rsidP="00B64F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8A0D0" id="_x0000_s1057" type="#_x0000_t202" style="position:absolute;margin-left:182.1pt;margin-top:3.1pt;width:36.75pt;height:26.8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">
                <v:textbox>
                  <w:txbxContent>
                    <w:p w:rsidR="00AE0ED6" w:rsidRDefault="00AE0ED6" w:rsidP="00B64FCE">
                      <w:r>
                        <w:t>NO</w:t>
                      </w:r>
                    </w:p>
                    <w:p w:rsidR="00AE0ED6" w:rsidRDefault="00AE0ED6" w:rsidP="00B64FCE"/>
                  </w:txbxContent>
                </v:textbox>
              </v:shape>
            </w:pict>
          </mc:Fallback>
        </mc:AlternateContent>
      </w:r>
      <w:r w:rsidR="00A21B35" w:rsidRPr="00445805">
        <w:rPr>
          <w:rFonts w:cs="Arial"/>
          <w:b/>
          <w:noProof/>
          <w:szCs w:val="24"/>
          <w:lang w:eastAsia="es-ES"/>
        </w:rPr>
        <mc:AlternateContent>
          <mc:Choice Requires="wps">
            <w:drawing>
              <wp:anchor distT="0" distB="0" distL="114300" distR="114300" simplePos="0" relativeHeight="251604992" behindDoc="0" locked="0" layoutInCell="1" allowOverlap="1" wp14:anchorId="20B756C4" wp14:editId="348851E1">
                <wp:simplePos x="0" y="0"/>
                <wp:positionH relativeFrom="column">
                  <wp:posOffset>716280</wp:posOffset>
                </wp:positionH>
                <wp:positionV relativeFrom="paragraph">
                  <wp:posOffset>67945</wp:posOffset>
                </wp:positionV>
                <wp:extent cx="1447800" cy="1264920"/>
                <wp:effectExtent l="0" t="0" r="19050" b="11430"/>
                <wp:wrapNone/>
                <wp:docPr id="317" name="317 Rectángulo"/>
                <wp:cNvGraphicFramePr/>
                <a:graphic xmlns:a="http://schemas.openxmlformats.org/drawingml/2006/main">
                  <a:graphicData uri="http://schemas.microsoft.com/office/word/2010/wordprocessingShape">
                    <wps:wsp>
                      <wps:cNvSpPr/>
                      <wps:spPr>
                        <a:xfrm>
                          <a:off x="0" y="0"/>
                          <a:ext cx="1447800" cy="126492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AE0ED6" w:rsidRPr="00481B46" w:rsidRDefault="00AE0ED6" w:rsidP="00B64FCE">
                            <w:pPr>
                              <w:rPr>
                                <w:lang w:val="es-CO"/>
                              </w:rPr>
                            </w:pPr>
                            <w:r>
                              <w:rPr>
                                <w:lang w:val="es-CO"/>
                              </w:rPr>
                              <w:t>DIRIGIRSE AL AREA DE BIENESTAR PARA SOLICITAR EL CARNET.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756C4" id="317 Rectángulo" o:spid="_x0000_s1058" style="position:absolute;margin-left:56.4pt;margin-top:5.35pt;width:114pt;height:99.6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" fillcolor="#9ecb81 [2169]" strokecolor="#70ad47 [3209]" strokeweight=".5pt">
                <v:fill color2="#8ac066 [2617]" rotate="t" colors="0 #b5d5a7;.5 #aace99;1 #9cca86" focus="100%" type="gradient">
                  <o:fill v:ext="view" type="gradientUnscaled"/>
                </v:fill>
                <v:textbox>
                  <w:txbxContent>
                    <w:p w:rsidR="00AE0ED6" w:rsidRPr="00481B46" w:rsidRDefault="00AE0ED6" w:rsidP="00B64FCE">
                      <w:pPr>
                        <w:rPr>
                          <w:lang w:val="es-CO"/>
                        </w:rPr>
                      </w:pPr>
                      <w:r>
                        <w:rPr>
                          <w:lang w:val="es-CO"/>
                        </w:rPr>
                        <w:t>DIRIGIRSE AL AREA DE BIENESTAR PARA SOLICITAR EL CARNET.</w:t>
                      </w:r>
                    </w:p>
                  </w:txbxContent>
                </v:textbox>
              </v:rect>
            </w:pict>
          </mc:Fallback>
        </mc:AlternateContent>
      </w:r>
    </w:p>
    <w:p w:rsidR="00B64FCE" w:rsidRPr="00445805" w:rsidRDefault="00B64FCE" w:rsidP="00B64FCE">
      <w:pPr>
        <w:rPr>
          <w:rFonts w:cs="Arial"/>
          <w:szCs w:val="24"/>
        </w:rPr>
      </w:pPr>
      <w:r w:rsidRPr="00445805">
        <w:rPr>
          <w:rFonts w:cs="Arial"/>
          <w:noProof/>
          <w:szCs w:val="24"/>
          <w:lang w:eastAsia="es-ES"/>
        </w:rPr>
        <mc:AlternateContent>
          <mc:Choice Requires="wps">
            <w:drawing>
              <wp:anchor distT="0" distB="0" distL="114300" distR="114300" simplePos="0" relativeHeight="251651072" behindDoc="0" locked="0" layoutInCell="1" allowOverlap="1" wp14:anchorId="6CB9F2D0" wp14:editId="34A4F9BE">
                <wp:simplePos x="0" y="0"/>
                <wp:positionH relativeFrom="column">
                  <wp:posOffset>2165985</wp:posOffset>
                </wp:positionH>
                <wp:positionV relativeFrom="paragraph">
                  <wp:posOffset>184150</wp:posOffset>
                </wp:positionV>
                <wp:extent cx="815340" cy="0"/>
                <wp:effectExtent l="38100" t="76200" r="0" b="114300"/>
                <wp:wrapNone/>
                <wp:docPr id="313" name="313 Conector recto de flecha"/>
                <wp:cNvGraphicFramePr/>
                <a:graphic xmlns:a="http://schemas.openxmlformats.org/drawingml/2006/main">
                  <a:graphicData uri="http://schemas.microsoft.com/office/word/2010/wordprocessingShape">
                    <wps:wsp>
                      <wps:cNvCnPr/>
                      <wps:spPr>
                        <a:xfrm flipH="1">
                          <a:off x="0" y="0"/>
                          <a:ext cx="8153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B37032" id="313 Conector recto de flecha" o:spid="_x0000_s1026" type="#_x0000_t32" style="position:absolute;margin-left:170.55pt;margin-top:14.5pt;width:64.2pt;height:0;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" strokecolor="black [3200]" strokeweight="1pt">
                <v:stroke endarrow="open" joinstyle="miter"/>
              </v:shape>
            </w:pict>
          </mc:Fallback>
        </mc:AlternateContent>
      </w:r>
    </w:p>
    <w:p w:rsidR="00B64FCE" w:rsidRPr="00445805" w:rsidRDefault="00B64FCE" w:rsidP="00B64FCE">
      <w:pPr>
        <w:rPr>
          <w:rFonts w:cs="Arial"/>
          <w:szCs w:val="24"/>
        </w:rPr>
      </w:pPr>
    </w:p>
    <w:p w:rsidR="00B64FCE" w:rsidRPr="00445805" w:rsidRDefault="00B64FCE" w:rsidP="00B64FCE">
      <w:pPr>
        <w:tabs>
          <w:tab w:val="left" w:pos="3600"/>
        </w:tabs>
        <w:rPr>
          <w:rFonts w:cs="Arial"/>
          <w:szCs w:val="24"/>
        </w:rPr>
      </w:pPr>
      <w:r w:rsidRPr="00445805">
        <w:rPr>
          <w:rFonts w:cs="Arial"/>
          <w:noProof/>
          <w:szCs w:val="24"/>
          <w:lang w:eastAsia="es-ES"/>
        </w:rPr>
        <mc:AlternateContent>
          <mc:Choice Requires="wps">
            <w:drawing>
              <wp:anchor distT="0" distB="0" distL="114300" distR="114300" simplePos="0" relativeHeight="251645952" behindDoc="0" locked="0" layoutInCell="1" allowOverlap="1" wp14:anchorId="380DC252" wp14:editId="02E48488">
                <wp:simplePos x="0" y="0"/>
                <wp:positionH relativeFrom="column">
                  <wp:posOffset>3960495</wp:posOffset>
                </wp:positionH>
                <wp:positionV relativeFrom="paragraph">
                  <wp:posOffset>108585</wp:posOffset>
                </wp:positionV>
                <wp:extent cx="441960" cy="282102"/>
                <wp:effectExtent l="0" t="0" r="15240" b="22860"/>
                <wp:wrapNone/>
                <wp:docPr id="3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282102"/>
                        </a:xfrm>
                        <a:prstGeom prst="rect">
                          <a:avLst/>
                        </a:prstGeom>
                        <a:solidFill>
                          <a:srgbClr val="FFFFFF"/>
                        </a:solidFill>
                        <a:ln w="9525">
                          <a:solidFill>
                            <a:srgbClr val="000000"/>
                          </a:solidFill>
                          <a:miter lim="800000"/>
                          <a:headEnd/>
                          <a:tailEnd/>
                        </a:ln>
                      </wps:spPr>
                      <wps:txbx>
                        <w:txbxContent>
                          <w:p w:rsidR="00AE0ED6" w:rsidRDefault="00AE0ED6" w:rsidP="00B64FCE">
                            <w:r>
                              <w:t>SI</w:t>
                            </w:r>
                          </w:p>
                          <w:p w:rsidR="00AE0ED6" w:rsidRDefault="00AE0ED6" w:rsidP="00B64F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0DC252" id="_x0000_s1059" type="#_x0000_t202" style="position:absolute;margin-left:311.85pt;margin-top:8.55pt;width:34.8pt;height:22.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">
                <v:textbox>
                  <w:txbxContent>
                    <w:p w:rsidR="00AE0ED6" w:rsidRDefault="00AE0ED6" w:rsidP="00B64FCE">
                      <w:r>
                        <w:t>SI</w:t>
                      </w:r>
                    </w:p>
                    <w:p w:rsidR="00AE0ED6" w:rsidRDefault="00AE0ED6" w:rsidP="00B64FCE"/>
                  </w:txbxContent>
                </v:textbox>
              </v:shape>
            </w:pict>
          </mc:Fallback>
        </mc:AlternateContent>
      </w:r>
      <w:r w:rsidRPr="00445805">
        <w:rPr>
          <w:rFonts w:cs="Arial"/>
          <w:noProof/>
          <w:szCs w:val="24"/>
          <w:lang w:eastAsia="es-ES"/>
        </w:rPr>
        <mc:AlternateContent>
          <mc:Choice Requires="wps">
            <w:drawing>
              <wp:anchor distT="0" distB="0" distL="114300" distR="114300" simplePos="0" relativeHeight="251646976" behindDoc="0" locked="0" layoutInCell="1" allowOverlap="1" wp14:anchorId="13BD067D" wp14:editId="55AE9BEA">
                <wp:simplePos x="0" y="0"/>
                <wp:positionH relativeFrom="column">
                  <wp:posOffset>3842385</wp:posOffset>
                </wp:positionH>
                <wp:positionV relativeFrom="paragraph">
                  <wp:posOffset>130810</wp:posOffset>
                </wp:positionV>
                <wp:extent cx="0" cy="327660"/>
                <wp:effectExtent l="95250" t="0" r="76200" b="53340"/>
                <wp:wrapNone/>
                <wp:docPr id="309" name="309 Conector recto de flecha"/>
                <wp:cNvGraphicFramePr/>
                <a:graphic xmlns:a="http://schemas.openxmlformats.org/drawingml/2006/main">
                  <a:graphicData uri="http://schemas.microsoft.com/office/word/2010/wordprocessingShape">
                    <wps:wsp>
                      <wps:cNvCnPr/>
                      <wps:spPr>
                        <a:xfrm>
                          <a:off x="0" y="0"/>
                          <a:ext cx="0" cy="3276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1EA75" id="309 Conector recto de flecha" o:spid="_x0000_s1026" type="#_x0000_t32" style="position:absolute;margin-left:302.55pt;margin-top:10.3pt;width:0;height:25.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" strokecolor="black [3200]" strokeweight="1pt">
                <v:stroke endarrow="open" joinstyle="miter"/>
              </v:shape>
            </w:pict>
          </mc:Fallback>
        </mc:AlternateContent>
      </w:r>
      <w:r w:rsidRPr="00445805">
        <w:rPr>
          <w:rFonts w:cs="Arial"/>
          <w:szCs w:val="24"/>
        </w:rPr>
        <w:tab/>
      </w:r>
    </w:p>
    <w:p w:rsidR="00B64FCE" w:rsidRPr="00445805" w:rsidRDefault="00B64FCE" w:rsidP="00B64FCE">
      <w:pPr>
        <w:tabs>
          <w:tab w:val="left" w:pos="3600"/>
        </w:tabs>
        <w:rPr>
          <w:rFonts w:cs="Arial"/>
          <w:szCs w:val="24"/>
        </w:rPr>
      </w:pPr>
      <w:r w:rsidRPr="00445805">
        <w:rPr>
          <w:rFonts w:cs="Arial"/>
          <w:b/>
          <w:noProof/>
          <w:szCs w:val="24"/>
          <w:lang w:eastAsia="es-ES"/>
        </w:rPr>
        <mc:AlternateContent>
          <mc:Choice Requires="wps">
            <w:drawing>
              <wp:anchor distT="0" distB="0" distL="114300" distR="114300" simplePos="0" relativeHeight="251643904" behindDoc="0" locked="0" layoutInCell="1" allowOverlap="1" wp14:anchorId="26A03AD3" wp14:editId="6BFD69D2">
                <wp:simplePos x="0" y="0"/>
                <wp:positionH relativeFrom="column">
                  <wp:posOffset>2430780</wp:posOffset>
                </wp:positionH>
                <wp:positionV relativeFrom="paragraph">
                  <wp:posOffset>169545</wp:posOffset>
                </wp:positionV>
                <wp:extent cx="2560320" cy="624840"/>
                <wp:effectExtent l="0" t="0" r="11430" b="22860"/>
                <wp:wrapNone/>
                <wp:docPr id="304" name="304 Rectángulo"/>
                <wp:cNvGraphicFramePr/>
                <a:graphic xmlns:a="http://schemas.openxmlformats.org/drawingml/2006/main">
                  <a:graphicData uri="http://schemas.microsoft.com/office/word/2010/wordprocessingShape">
                    <wps:wsp>
                      <wps:cNvSpPr/>
                      <wps:spPr>
                        <a:xfrm>
                          <a:off x="0" y="0"/>
                          <a:ext cx="2560320" cy="62484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AE0ED6" w:rsidRPr="00481B46" w:rsidRDefault="00AE0ED6" w:rsidP="00B64FCE">
                            <w:pPr>
                              <w:rPr>
                                <w:lang w:val="es-CO"/>
                              </w:rPr>
                            </w:pPr>
                            <w:r>
                              <w:rPr>
                                <w:lang w:val="es-CO"/>
                              </w:rPr>
                              <w:t>ASOCIAR NÚMERO SERIAL DEL PORTATIL EN UNA BASE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03AD3" id="304 Rectángulo" o:spid="_x0000_s1060" style="position:absolute;margin-left:191.4pt;margin-top:13.35pt;width:201.6pt;height:49.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" fillcolor="#9ecb81 [2169]" strokecolor="#70ad47 [3209]" strokeweight=".5pt">
                <v:fill color2="#8ac066 [2617]" rotate="t" colors="0 #b5d5a7;.5 #aace99;1 #9cca86" focus="100%" type="gradient">
                  <o:fill v:ext="view" type="gradientUnscaled"/>
                </v:fill>
                <v:textbox>
                  <w:txbxContent>
                    <w:p w:rsidR="00AE0ED6" w:rsidRPr="00481B46" w:rsidRDefault="00AE0ED6" w:rsidP="00B64FCE">
                      <w:pPr>
                        <w:rPr>
                          <w:lang w:val="es-CO"/>
                        </w:rPr>
                      </w:pPr>
                      <w:r>
                        <w:rPr>
                          <w:lang w:val="es-CO"/>
                        </w:rPr>
                        <w:t>ASOCIAR NÚMERO SERIAL DEL PORTATIL EN UNA BASE DE DATOS</w:t>
                      </w:r>
                    </w:p>
                  </w:txbxContent>
                </v:textbox>
              </v:rect>
            </w:pict>
          </mc:Fallback>
        </mc:AlternateContent>
      </w:r>
    </w:p>
    <w:p w:rsidR="00B64FCE" w:rsidRPr="00445805" w:rsidRDefault="00B64FCE" w:rsidP="00B64FCE">
      <w:pPr>
        <w:tabs>
          <w:tab w:val="left" w:pos="3600"/>
        </w:tabs>
        <w:rPr>
          <w:rFonts w:cs="Arial"/>
          <w:szCs w:val="24"/>
        </w:rPr>
      </w:pPr>
    </w:p>
    <w:p w:rsidR="00B64FCE" w:rsidRDefault="00FC584A" w:rsidP="000C11BC">
      <w:pPr>
        <w:tabs>
          <w:tab w:val="left" w:pos="3600"/>
        </w:tabs>
        <w:rPr>
          <w:lang w:val="es-CO"/>
        </w:rPr>
      </w:pPr>
      <w:r w:rsidRPr="00445805">
        <w:rPr>
          <w:rFonts w:cs="Arial"/>
          <w:noProof/>
          <w:szCs w:val="24"/>
          <w:lang w:eastAsia="es-ES"/>
        </w:rPr>
        <mc:AlternateContent>
          <mc:Choice Requires="wps">
            <w:drawing>
              <wp:anchor distT="0" distB="0" distL="114300" distR="114300" simplePos="0" relativeHeight="251653120" behindDoc="0" locked="0" layoutInCell="1" allowOverlap="1" wp14:anchorId="73D18DD4" wp14:editId="493AF7A0">
                <wp:simplePos x="0" y="0"/>
                <wp:positionH relativeFrom="column">
                  <wp:posOffset>3736340</wp:posOffset>
                </wp:positionH>
                <wp:positionV relativeFrom="paragraph">
                  <wp:posOffset>215265</wp:posOffset>
                </wp:positionV>
                <wp:extent cx="0" cy="213995"/>
                <wp:effectExtent l="95250" t="0" r="57150" b="52705"/>
                <wp:wrapNone/>
                <wp:docPr id="318" name="318 Conector recto de flecha"/>
                <wp:cNvGraphicFramePr/>
                <a:graphic xmlns:a="http://schemas.openxmlformats.org/drawingml/2006/main">
                  <a:graphicData uri="http://schemas.microsoft.com/office/word/2010/wordprocessingShape">
                    <wps:wsp>
                      <wps:cNvCnPr/>
                      <wps:spPr>
                        <a:xfrm>
                          <a:off x="0" y="0"/>
                          <a:ext cx="0" cy="21399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610F0" id="318 Conector recto de flecha" o:spid="_x0000_s1026" type="#_x0000_t32" style="position:absolute;margin-left:294.2pt;margin-top:16.95pt;width:0;height:16.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" strokecolor="black [3200]" strokeweight="1pt">
                <v:stroke endarrow="open" joinstyle="miter"/>
              </v:shape>
            </w:pict>
          </mc:Fallback>
        </mc:AlternateContent>
      </w:r>
      <w:r w:rsidR="00B64FCE" w:rsidRPr="00445805">
        <w:rPr>
          <w:rFonts w:cs="Arial"/>
          <w:noProof/>
          <w:szCs w:val="24"/>
          <w:lang w:eastAsia="es-ES"/>
        </w:rPr>
        <mc:AlternateContent>
          <mc:Choice Requires="wps">
            <w:drawing>
              <wp:anchor distT="0" distB="0" distL="114300" distR="114300" simplePos="0" relativeHeight="251641856" behindDoc="0" locked="0" layoutInCell="1" allowOverlap="1" wp14:anchorId="763A8778" wp14:editId="3E6BF856">
                <wp:simplePos x="0" y="0"/>
                <wp:positionH relativeFrom="column">
                  <wp:posOffset>3435985</wp:posOffset>
                </wp:positionH>
                <wp:positionV relativeFrom="paragraph">
                  <wp:posOffset>395605</wp:posOffset>
                </wp:positionV>
                <wp:extent cx="731520" cy="350520"/>
                <wp:effectExtent l="0" t="0" r="11430" b="11430"/>
                <wp:wrapNone/>
                <wp:docPr id="301" name="301 Elipse"/>
                <wp:cNvGraphicFramePr/>
                <a:graphic xmlns:a="http://schemas.openxmlformats.org/drawingml/2006/main">
                  <a:graphicData uri="http://schemas.microsoft.com/office/word/2010/wordprocessingShape">
                    <wps:wsp>
                      <wps:cNvSpPr/>
                      <wps:spPr>
                        <a:xfrm>
                          <a:off x="0" y="0"/>
                          <a:ext cx="731520" cy="350520"/>
                        </a:xfrm>
                        <a:prstGeom prst="ellipse">
                          <a:avLst/>
                        </a:prstGeom>
                      </wps:spPr>
                      <wps:style>
                        <a:lnRef idx="1">
                          <a:schemeClr val="accent6"/>
                        </a:lnRef>
                        <a:fillRef idx="2">
                          <a:schemeClr val="accent6"/>
                        </a:fillRef>
                        <a:effectRef idx="1">
                          <a:schemeClr val="accent6"/>
                        </a:effectRef>
                        <a:fontRef idx="minor">
                          <a:schemeClr val="dk1"/>
                        </a:fontRef>
                      </wps:style>
                      <wps:txbx>
                        <w:txbxContent>
                          <w:p w:rsidR="00AE0ED6" w:rsidRPr="002C74A8" w:rsidRDefault="00AE0ED6" w:rsidP="00B64FCE">
                            <w:pPr>
                              <w:jc w:val="center"/>
                              <w:rPr>
                                <w:lang w:val="es-CO"/>
                              </w:rPr>
                            </w:pPr>
                            <w:r>
                              <w:rPr>
                                <w:noProof/>
                                <w:lang w:eastAsia="es-ES"/>
                              </w:rPr>
                              <w:t>FIN</w:t>
                            </w:r>
                            <w:r>
                              <w:rPr>
                                <w:noProof/>
                                <w:lang w:eastAsia="es-ES"/>
                              </w:rPr>
                              <w:drawing>
                                <wp:inline distT="0" distB="0" distL="0" distR="0" wp14:anchorId="6CC3CFE0" wp14:editId="2F0AAED9">
                                  <wp:extent cx="337185" cy="48260"/>
                                  <wp:effectExtent l="0" t="0" r="5715" b="8890"/>
                                  <wp:docPr id="37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7185" cy="48260"/>
                                          </a:xfrm>
                                          <a:prstGeom prst="rect">
                                            <a:avLst/>
                                          </a:prstGeom>
                                          <a:noFill/>
                                          <a:ln>
                                            <a:noFill/>
                                          </a:ln>
                                        </pic:spPr>
                                      </pic:pic>
                                    </a:graphicData>
                                  </a:graphic>
                                </wp:inline>
                              </w:drawing>
                            </w:r>
                            <w:r>
                              <w:rPr>
                                <w:lang w:val="es-CO"/>
                              </w:rP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63A8778" id="301 Elipse" o:spid="_x0000_s1061" style="position:absolute;margin-left:270.55pt;margin-top:31.15pt;width:57.6pt;height:27.6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" fillcolor="#9ecb81 [2169]" strokecolor="#70ad47 [3209]" strokeweight=".5pt">
                <v:fill color2="#8ac066 [2617]" rotate="t" colors="0 #b5d5a7;.5 #aace99;1 #9cca86" focus="100%" type="gradient">
                  <o:fill v:ext="view" type="gradientUnscaled"/>
                </v:fill>
                <v:stroke joinstyle="miter"/>
                <v:textbox>
                  <w:txbxContent>
                    <w:p w:rsidR="00AE0ED6" w:rsidRPr="002C74A8" w:rsidRDefault="00AE0ED6" w:rsidP="00B64FCE">
                      <w:pPr>
                        <w:jc w:val="center"/>
                        <w:rPr>
                          <w:lang w:val="es-CO"/>
                        </w:rPr>
                      </w:pPr>
                      <w:r>
                        <w:rPr>
                          <w:noProof/>
                          <w:lang w:eastAsia="es-ES"/>
                        </w:rPr>
                        <w:t>FIN</w:t>
                      </w:r>
                      <w:r>
                        <w:rPr>
                          <w:noProof/>
                          <w:lang w:eastAsia="es-ES"/>
                        </w:rPr>
                        <w:drawing>
                          <wp:inline distT="0" distB="0" distL="0" distR="0" wp14:anchorId="6CC3CFE0" wp14:editId="2F0AAED9">
                            <wp:extent cx="337185" cy="48260"/>
                            <wp:effectExtent l="0" t="0" r="5715" b="8890"/>
                            <wp:docPr id="37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7185" cy="48260"/>
                                    </a:xfrm>
                                    <a:prstGeom prst="rect">
                                      <a:avLst/>
                                    </a:prstGeom>
                                    <a:noFill/>
                                    <a:ln>
                                      <a:noFill/>
                                    </a:ln>
                                  </pic:spPr>
                                </pic:pic>
                              </a:graphicData>
                            </a:graphic>
                          </wp:inline>
                        </w:drawing>
                      </w:r>
                      <w:r>
                        <w:rPr>
                          <w:lang w:val="es-CO"/>
                        </w:rPr>
                        <w:t>FIN</w:t>
                      </w:r>
                    </w:p>
                  </w:txbxContent>
                </v:textbox>
              </v:oval>
            </w:pict>
          </mc:Fallback>
        </mc:AlternateContent>
      </w:r>
    </w:p>
    <w:p w:rsidR="00C516B6" w:rsidRPr="00FC584A" w:rsidRDefault="00671188" w:rsidP="00C516B6">
      <w:pPr>
        <w:pStyle w:val="Ttulo2"/>
        <w:numPr>
          <w:ilvl w:val="1"/>
          <w:numId w:val="14"/>
        </w:numPr>
        <w:rPr>
          <w:rFonts w:ascii="Arial" w:hAnsi="Arial" w:cs="Arial"/>
          <w:color w:val="auto"/>
          <w:sz w:val="24"/>
          <w:szCs w:val="24"/>
        </w:rPr>
      </w:pPr>
      <w:bookmarkStart w:id="164" w:name="_Toc509758926"/>
      <w:bookmarkStart w:id="165" w:name="_Toc509762117"/>
      <w:bookmarkStart w:id="166" w:name="_Toc509769033"/>
      <w:bookmarkStart w:id="167" w:name="_Toc517614817"/>
      <w:r w:rsidRPr="000B57C9">
        <w:rPr>
          <w:rFonts w:ascii="Arial" w:hAnsi="Arial" w:cs="Arial"/>
          <w:color w:val="auto"/>
          <w:sz w:val="24"/>
          <w:szCs w:val="24"/>
        </w:rPr>
        <w:lastRenderedPageBreak/>
        <w:t>ASPECTO ECONOMICO</w:t>
      </w:r>
      <w:bookmarkEnd w:id="164"/>
      <w:bookmarkEnd w:id="165"/>
      <w:bookmarkEnd w:id="166"/>
      <w:bookmarkEnd w:id="167"/>
    </w:p>
    <w:tbl>
      <w:tblPr>
        <w:tblW w:w="8800" w:type="dxa"/>
        <w:jc w:val="right"/>
        <w:tblCellMar>
          <w:left w:w="70" w:type="dxa"/>
          <w:right w:w="70" w:type="dxa"/>
        </w:tblCellMar>
        <w:tblLook w:val="04A0" w:firstRow="1" w:lastRow="0" w:firstColumn="1" w:lastColumn="0" w:noHBand="0" w:noVBand="1"/>
      </w:tblPr>
      <w:tblGrid>
        <w:gridCol w:w="4340"/>
        <w:gridCol w:w="1200"/>
        <w:gridCol w:w="1820"/>
        <w:gridCol w:w="1440"/>
      </w:tblGrid>
      <w:tr w:rsidR="00C516B6" w:rsidRPr="00C516B6" w:rsidTr="00C516B6">
        <w:trPr>
          <w:trHeight w:val="300"/>
          <w:jc w:val="right"/>
        </w:trPr>
        <w:tc>
          <w:tcPr>
            <w:tcW w:w="4340" w:type="dxa"/>
            <w:tcBorders>
              <w:top w:val="single" w:sz="4" w:space="0" w:color="auto"/>
              <w:left w:val="single" w:sz="4" w:space="0" w:color="auto"/>
              <w:bottom w:val="single" w:sz="4" w:space="0" w:color="auto"/>
              <w:right w:val="single" w:sz="4" w:space="0" w:color="auto"/>
            </w:tcBorders>
            <w:shd w:val="clear" w:color="000000" w:fill="8EA9DB"/>
            <w:noWrap/>
            <w:vAlign w:val="bottom"/>
            <w:hideMark/>
          </w:tcPr>
          <w:p w:rsidR="00C516B6" w:rsidRPr="00C516B6" w:rsidRDefault="00C516B6" w:rsidP="00C516B6">
            <w:pPr>
              <w:spacing w:after="0" w:line="240" w:lineRule="auto"/>
              <w:rPr>
                <w:rFonts w:ascii="Calibri" w:eastAsia="Times New Roman" w:hAnsi="Calibri" w:cs="Calibri"/>
                <w:color w:val="000000"/>
                <w:sz w:val="22"/>
                <w:lang w:val="es-CO" w:eastAsia="es-CO"/>
              </w:rPr>
            </w:pPr>
            <w:r w:rsidRPr="00C516B6">
              <w:rPr>
                <w:rFonts w:ascii="Calibri" w:eastAsia="Times New Roman" w:hAnsi="Calibri" w:cs="Calibri"/>
                <w:color w:val="000000"/>
                <w:sz w:val="22"/>
                <w:lang w:val="es-CO" w:eastAsia="es-CO"/>
              </w:rPr>
              <w:t>RUBRO</w:t>
            </w:r>
          </w:p>
        </w:tc>
        <w:tc>
          <w:tcPr>
            <w:tcW w:w="1200" w:type="dxa"/>
            <w:tcBorders>
              <w:top w:val="single" w:sz="4" w:space="0" w:color="auto"/>
              <w:left w:val="nil"/>
              <w:bottom w:val="single" w:sz="4" w:space="0" w:color="auto"/>
              <w:right w:val="single" w:sz="4" w:space="0" w:color="auto"/>
            </w:tcBorders>
            <w:shd w:val="clear" w:color="000000" w:fill="8EA9DB"/>
            <w:noWrap/>
            <w:vAlign w:val="bottom"/>
            <w:hideMark/>
          </w:tcPr>
          <w:p w:rsidR="00C516B6" w:rsidRPr="00C516B6" w:rsidRDefault="00C516B6" w:rsidP="00C516B6">
            <w:pPr>
              <w:spacing w:after="0" w:line="240" w:lineRule="auto"/>
              <w:rPr>
                <w:rFonts w:ascii="Calibri" w:eastAsia="Times New Roman" w:hAnsi="Calibri" w:cs="Calibri"/>
                <w:color w:val="000000"/>
                <w:sz w:val="22"/>
                <w:lang w:val="es-CO" w:eastAsia="es-CO"/>
              </w:rPr>
            </w:pPr>
            <w:r w:rsidRPr="00C516B6">
              <w:rPr>
                <w:rFonts w:ascii="Calibri" w:eastAsia="Times New Roman" w:hAnsi="Calibri" w:cs="Calibri"/>
                <w:color w:val="000000"/>
                <w:sz w:val="22"/>
                <w:lang w:val="es-CO" w:eastAsia="es-CO"/>
              </w:rPr>
              <w:t>CANTIDAD</w:t>
            </w:r>
          </w:p>
        </w:tc>
        <w:tc>
          <w:tcPr>
            <w:tcW w:w="1820" w:type="dxa"/>
            <w:tcBorders>
              <w:top w:val="single" w:sz="4" w:space="0" w:color="auto"/>
              <w:left w:val="nil"/>
              <w:bottom w:val="single" w:sz="4" w:space="0" w:color="auto"/>
              <w:right w:val="single" w:sz="4" w:space="0" w:color="auto"/>
            </w:tcBorders>
            <w:shd w:val="clear" w:color="000000" w:fill="8EA9DB"/>
            <w:noWrap/>
            <w:vAlign w:val="bottom"/>
            <w:hideMark/>
          </w:tcPr>
          <w:p w:rsidR="00C516B6" w:rsidRPr="00C516B6" w:rsidRDefault="00C516B6" w:rsidP="00C516B6">
            <w:pPr>
              <w:spacing w:after="0" w:line="240" w:lineRule="auto"/>
              <w:rPr>
                <w:rFonts w:ascii="Calibri" w:eastAsia="Times New Roman" w:hAnsi="Calibri" w:cs="Calibri"/>
                <w:color w:val="000000"/>
                <w:sz w:val="22"/>
                <w:lang w:val="es-CO" w:eastAsia="es-CO"/>
              </w:rPr>
            </w:pPr>
            <w:r w:rsidRPr="00C516B6">
              <w:rPr>
                <w:rFonts w:ascii="Calibri" w:eastAsia="Times New Roman" w:hAnsi="Calibri" w:cs="Calibri"/>
                <w:color w:val="000000"/>
                <w:sz w:val="22"/>
                <w:lang w:val="es-CO" w:eastAsia="es-CO"/>
              </w:rPr>
              <w:t>VALOR UNITARIO</w:t>
            </w:r>
          </w:p>
        </w:tc>
        <w:tc>
          <w:tcPr>
            <w:tcW w:w="1440" w:type="dxa"/>
            <w:tcBorders>
              <w:top w:val="single" w:sz="4" w:space="0" w:color="auto"/>
              <w:left w:val="nil"/>
              <w:bottom w:val="single" w:sz="4" w:space="0" w:color="auto"/>
              <w:right w:val="single" w:sz="4" w:space="0" w:color="auto"/>
            </w:tcBorders>
            <w:shd w:val="clear" w:color="000000" w:fill="8EA9DB"/>
            <w:noWrap/>
            <w:vAlign w:val="bottom"/>
            <w:hideMark/>
          </w:tcPr>
          <w:p w:rsidR="00C516B6" w:rsidRPr="00C516B6" w:rsidRDefault="00C516B6" w:rsidP="00C516B6">
            <w:pPr>
              <w:spacing w:after="0" w:line="240" w:lineRule="auto"/>
              <w:rPr>
                <w:rFonts w:ascii="Calibri" w:eastAsia="Times New Roman" w:hAnsi="Calibri" w:cs="Calibri"/>
                <w:color w:val="000000"/>
                <w:sz w:val="22"/>
                <w:lang w:val="es-CO" w:eastAsia="es-CO"/>
              </w:rPr>
            </w:pPr>
            <w:r w:rsidRPr="00C516B6">
              <w:rPr>
                <w:rFonts w:ascii="Calibri" w:eastAsia="Times New Roman" w:hAnsi="Calibri" w:cs="Calibri"/>
                <w:color w:val="000000"/>
                <w:sz w:val="22"/>
                <w:lang w:val="es-CO" w:eastAsia="es-CO"/>
              </w:rPr>
              <w:t>VALOR TOTAL</w:t>
            </w:r>
          </w:p>
        </w:tc>
      </w:tr>
      <w:tr w:rsidR="00C516B6" w:rsidRPr="00C516B6" w:rsidTr="00C516B6">
        <w:trPr>
          <w:trHeight w:val="315"/>
          <w:jc w:val="right"/>
        </w:trPr>
        <w:tc>
          <w:tcPr>
            <w:tcW w:w="4340" w:type="dxa"/>
            <w:tcBorders>
              <w:top w:val="nil"/>
              <w:left w:val="single" w:sz="4" w:space="0" w:color="auto"/>
              <w:bottom w:val="single" w:sz="4" w:space="0" w:color="auto"/>
              <w:right w:val="single" w:sz="4" w:space="0" w:color="auto"/>
            </w:tcBorders>
            <w:shd w:val="clear" w:color="000000" w:fill="D9E1F2"/>
            <w:noWrap/>
            <w:vAlign w:val="bottom"/>
            <w:hideMark/>
          </w:tcPr>
          <w:p w:rsidR="00C516B6" w:rsidRPr="00C516B6" w:rsidRDefault="00C516B6" w:rsidP="00C516B6">
            <w:pPr>
              <w:spacing w:after="0" w:line="240" w:lineRule="auto"/>
              <w:rPr>
                <w:rFonts w:ascii="Calibri" w:eastAsia="Times New Roman" w:hAnsi="Calibri" w:cs="Calibri"/>
                <w:color w:val="000000"/>
                <w:sz w:val="22"/>
                <w:lang w:val="es-CO" w:eastAsia="es-CO"/>
              </w:rPr>
            </w:pPr>
            <w:r w:rsidRPr="00C516B6">
              <w:rPr>
                <w:rFonts w:ascii="Calibri" w:eastAsia="Times New Roman" w:hAnsi="Calibri" w:cs="Calibri"/>
                <w:color w:val="000000"/>
                <w:sz w:val="22"/>
                <w:lang w:eastAsia="es-CO"/>
              </w:rPr>
              <w:t>Equipo de cómputo</w:t>
            </w:r>
          </w:p>
        </w:tc>
        <w:tc>
          <w:tcPr>
            <w:tcW w:w="1200" w:type="dxa"/>
            <w:tcBorders>
              <w:top w:val="nil"/>
              <w:left w:val="nil"/>
              <w:bottom w:val="single" w:sz="4" w:space="0" w:color="auto"/>
              <w:right w:val="single" w:sz="4" w:space="0" w:color="auto"/>
            </w:tcBorders>
            <w:shd w:val="clear" w:color="000000" w:fill="D9E1F2"/>
            <w:noWrap/>
            <w:vAlign w:val="bottom"/>
            <w:hideMark/>
          </w:tcPr>
          <w:p w:rsidR="00C516B6" w:rsidRPr="00C516B6" w:rsidRDefault="00C516B6" w:rsidP="00C516B6">
            <w:pPr>
              <w:spacing w:after="0" w:line="240" w:lineRule="auto"/>
              <w:jc w:val="right"/>
              <w:rPr>
                <w:rFonts w:ascii="Calibri" w:eastAsia="Times New Roman" w:hAnsi="Calibri" w:cs="Calibri"/>
                <w:color w:val="000000"/>
                <w:sz w:val="22"/>
                <w:lang w:val="es-CO" w:eastAsia="es-CO"/>
              </w:rPr>
            </w:pPr>
            <w:r w:rsidRPr="00C516B6">
              <w:rPr>
                <w:rFonts w:ascii="Calibri" w:eastAsia="Times New Roman" w:hAnsi="Calibri" w:cs="Calibri"/>
                <w:color w:val="000000"/>
                <w:sz w:val="22"/>
                <w:lang w:val="es-CO" w:eastAsia="es-CO"/>
              </w:rPr>
              <w:t>1</w:t>
            </w:r>
          </w:p>
        </w:tc>
        <w:tc>
          <w:tcPr>
            <w:tcW w:w="1820" w:type="dxa"/>
            <w:tcBorders>
              <w:top w:val="nil"/>
              <w:left w:val="nil"/>
              <w:bottom w:val="single" w:sz="4" w:space="0" w:color="auto"/>
              <w:right w:val="single" w:sz="4" w:space="0" w:color="auto"/>
            </w:tcBorders>
            <w:shd w:val="clear" w:color="000000" w:fill="D9E1F2"/>
            <w:noWrap/>
            <w:vAlign w:val="bottom"/>
            <w:hideMark/>
          </w:tcPr>
          <w:p w:rsidR="00C516B6" w:rsidRPr="00C516B6" w:rsidRDefault="00C516B6" w:rsidP="00C516B6">
            <w:pPr>
              <w:spacing w:after="0" w:line="240" w:lineRule="auto"/>
              <w:jc w:val="right"/>
              <w:rPr>
                <w:rFonts w:eastAsia="Times New Roman" w:cs="Arial"/>
                <w:color w:val="000000"/>
                <w:szCs w:val="24"/>
                <w:lang w:val="es-CO" w:eastAsia="es-CO"/>
              </w:rPr>
            </w:pPr>
            <w:r w:rsidRPr="00C516B6">
              <w:rPr>
                <w:rFonts w:eastAsia="Times New Roman" w:cs="Arial"/>
                <w:color w:val="000000"/>
                <w:szCs w:val="24"/>
                <w:lang w:eastAsia="es-CO"/>
              </w:rPr>
              <w:t>1.500.000</w:t>
            </w:r>
          </w:p>
        </w:tc>
        <w:tc>
          <w:tcPr>
            <w:tcW w:w="1440" w:type="dxa"/>
            <w:tcBorders>
              <w:top w:val="nil"/>
              <w:left w:val="nil"/>
              <w:bottom w:val="single" w:sz="4" w:space="0" w:color="auto"/>
              <w:right w:val="single" w:sz="4" w:space="0" w:color="auto"/>
            </w:tcBorders>
            <w:shd w:val="clear" w:color="000000" w:fill="D9E1F2"/>
            <w:noWrap/>
            <w:vAlign w:val="bottom"/>
            <w:hideMark/>
          </w:tcPr>
          <w:p w:rsidR="00C516B6" w:rsidRPr="00C516B6" w:rsidRDefault="00C516B6" w:rsidP="00C516B6">
            <w:pPr>
              <w:spacing w:after="0" w:line="240" w:lineRule="auto"/>
              <w:jc w:val="right"/>
              <w:rPr>
                <w:rFonts w:eastAsia="Times New Roman" w:cs="Arial"/>
                <w:color w:val="000000"/>
                <w:szCs w:val="24"/>
                <w:lang w:val="es-CO" w:eastAsia="es-CO"/>
              </w:rPr>
            </w:pPr>
            <w:r w:rsidRPr="00C516B6">
              <w:rPr>
                <w:rFonts w:eastAsia="Times New Roman" w:cs="Arial"/>
                <w:color w:val="000000"/>
                <w:szCs w:val="24"/>
                <w:lang w:eastAsia="es-CO"/>
              </w:rPr>
              <w:t>1.500.000</w:t>
            </w:r>
          </w:p>
        </w:tc>
      </w:tr>
      <w:tr w:rsidR="00C516B6" w:rsidRPr="00C516B6" w:rsidTr="00C516B6">
        <w:trPr>
          <w:trHeight w:val="315"/>
          <w:jc w:val="right"/>
        </w:trPr>
        <w:tc>
          <w:tcPr>
            <w:tcW w:w="4340" w:type="dxa"/>
            <w:tcBorders>
              <w:top w:val="nil"/>
              <w:left w:val="single" w:sz="4" w:space="0" w:color="auto"/>
              <w:bottom w:val="single" w:sz="4" w:space="0" w:color="auto"/>
              <w:right w:val="single" w:sz="4" w:space="0" w:color="auto"/>
            </w:tcBorders>
            <w:shd w:val="clear" w:color="000000" w:fill="D9E1F2"/>
            <w:noWrap/>
            <w:vAlign w:val="bottom"/>
            <w:hideMark/>
          </w:tcPr>
          <w:p w:rsidR="00C516B6" w:rsidRPr="00C516B6" w:rsidRDefault="00C516B6" w:rsidP="00C516B6">
            <w:pPr>
              <w:spacing w:after="0" w:line="240" w:lineRule="auto"/>
              <w:rPr>
                <w:rFonts w:ascii="Calibri" w:eastAsia="Times New Roman" w:hAnsi="Calibri" w:cs="Calibri"/>
                <w:color w:val="000000"/>
                <w:sz w:val="22"/>
                <w:lang w:val="es-CO" w:eastAsia="es-CO"/>
              </w:rPr>
            </w:pPr>
            <w:r w:rsidRPr="00C516B6">
              <w:rPr>
                <w:rFonts w:ascii="Calibri" w:eastAsia="Times New Roman" w:hAnsi="Calibri" w:cs="Calibri"/>
                <w:color w:val="000000"/>
                <w:sz w:val="22"/>
                <w:lang w:eastAsia="es-CO"/>
              </w:rPr>
              <w:t xml:space="preserve">Maquina códigos de barras y lector    </w:t>
            </w:r>
          </w:p>
        </w:tc>
        <w:tc>
          <w:tcPr>
            <w:tcW w:w="1200" w:type="dxa"/>
            <w:tcBorders>
              <w:top w:val="nil"/>
              <w:left w:val="nil"/>
              <w:bottom w:val="single" w:sz="4" w:space="0" w:color="auto"/>
              <w:right w:val="single" w:sz="4" w:space="0" w:color="auto"/>
            </w:tcBorders>
            <w:shd w:val="clear" w:color="000000" w:fill="D9E1F2"/>
            <w:noWrap/>
            <w:vAlign w:val="bottom"/>
            <w:hideMark/>
          </w:tcPr>
          <w:p w:rsidR="00C516B6" w:rsidRPr="00C516B6" w:rsidRDefault="00C516B6" w:rsidP="00C516B6">
            <w:pPr>
              <w:spacing w:after="0" w:line="240" w:lineRule="auto"/>
              <w:jc w:val="right"/>
              <w:rPr>
                <w:rFonts w:ascii="Calibri" w:eastAsia="Times New Roman" w:hAnsi="Calibri" w:cs="Calibri"/>
                <w:color w:val="000000"/>
                <w:sz w:val="22"/>
                <w:lang w:val="es-CO" w:eastAsia="es-CO"/>
              </w:rPr>
            </w:pPr>
            <w:r w:rsidRPr="00C516B6">
              <w:rPr>
                <w:rFonts w:ascii="Calibri" w:eastAsia="Times New Roman" w:hAnsi="Calibri" w:cs="Calibri"/>
                <w:color w:val="000000"/>
                <w:sz w:val="22"/>
                <w:lang w:val="es-CO" w:eastAsia="es-CO"/>
              </w:rPr>
              <w:t>1</w:t>
            </w:r>
          </w:p>
        </w:tc>
        <w:tc>
          <w:tcPr>
            <w:tcW w:w="1820" w:type="dxa"/>
            <w:tcBorders>
              <w:top w:val="nil"/>
              <w:left w:val="nil"/>
              <w:bottom w:val="single" w:sz="4" w:space="0" w:color="auto"/>
              <w:right w:val="single" w:sz="4" w:space="0" w:color="auto"/>
            </w:tcBorders>
            <w:shd w:val="clear" w:color="000000" w:fill="D9E1F2"/>
            <w:noWrap/>
            <w:vAlign w:val="bottom"/>
            <w:hideMark/>
          </w:tcPr>
          <w:p w:rsidR="00C516B6" w:rsidRPr="00C516B6" w:rsidRDefault="00C516B6" w:rsidP="00C516B6">
            <w:pPr>
              <w:spacing w:after="0" w:line="240" w:lineRule="auto"/>
              <w:jc w:val="right"/>
              <w:rPr>
                <w:rFonts w:eastAsia="Times New Roman" w:cs="Arial"/>
                <w:color w:val="000000"/>
                <w:szCs w:val="24"/>
                <w:lang w:val="es-CO" w:eastAsia="es-CO"/>
              </w:rPr>
            </w:pPr>
            <w:r w:rsidRPr="00C516B6">
              <w:rPr>
                <w:rFonts w:eastAsia="Times New Roman" w:cs="Arial"/>
                <w:color w:val="000000"/>
                <w:szCs w:val="24"/>
                <w:lang w:eastAsia="es-CO"/>
              </w:rPr>
              <w:t>1.200.000</w:t>
            </w:r>
          </w:p>
        </w:tc>
        <w:tc>
          <w:tcPr>
            <w:tcW w:w="1440" w:type="dxa"/>
            <w:tcBorders>
              <w:top w:val="nil"/>
              <w:left w:val="nil"/>
              <w:bottom w:val="single" w:sz="4" w:space="0" w:color="auto"/>
              <w:right w:val="single" w:sz="4" w:space="0" w:color="auto"/>
            </w:tcBorders>
            <w:shd w:val="clear" w:color="000000" w:fill="D9E1F2"/>
            <w:noWrap/>
            <w:vAlign w:val="bottom"/>
            <w:hideMark/>
          </w:tcPr>
          <w:p w:rsidR="00C516B6" w:rsidRPr="00C516B6" w:rsidRDefault="00C516B6" w:rsidP="00C516B6">
            <w:pPr>
              <w:spacing w:after="0" w:line="240" w:lineRule="auto"/>
              <w:jc w:val="right"/>
              <w:rPr>
                <w:rFonts w:eastAsia="Times New Roman" w:cs="Arial"/>
                <w:color w:val="000000"/>
                <w:szCs w:val="24"/>
                <w:lang w:val="es-CO" w:eastAsia="es-CO"/>
              </w:rPr>
            </w:pPr>
            <w:r w:rsidRPr="00C516B6">
              <w:rPr>
                <w:rFonts w:eastAsia="Times New Roman" w:cs="Arial"/>
                <w:color w:val="000000"/>
                <w:szCs w:val="24"/>
                <w:lang w:eastAsia="es-CO"/>
              </w:rPr>
              <w:t>1.200.000</w:t>
            </w:r>
          </w:p>
        </w:tc>
      </w:tr>
      <w:tr w:rsidR="00C516B6" w:rsidRPr="00C516B6" w:rsidTr="00C516B6">
        <w:trPr>
          <w:trHeight w:val="315"/>
          <w:jc w:val="right"/>
        </w:trPr>
        <w:tc>
          <w:tcPr>
            <w:tcW w:w="4340" w:type="dxa"/>
            <w:tcBorders>
              <w:top w:val="nil"/>
              <w:left w:val="single" w:sz="4" w:space="0" w:color="auto"/>
              <w:bottom w:val="single" w:sz="4" w:space="0" w:color="auto"/>
              <w:right w:val="single" w:sz="4" w:space="0" w:color="auto"/>
            </w:tcBorders>
            <w:shd w:val="clear" w:color="000000" w:fill="D9E1F2"/>
            <w:noWrap/>
            <w:vAlign w:val="bottom"/>
            <w:hideMark/>
          </w:tcPr>
          <w:p w:rsidR="00C516B6" w:rsidRPr="00C516B6" w:rsidRDefault="00C516B6" w:rsidP="00C516B6">
            <w:pPr>
              <w:spacing w:after="0" w:line="240" w:lineRule="auto"/>
              <w:rPr>
                <w:rFonts w:ascii="Calibri" w:eastAsia="Times New Roman" w:hAnsi="Calibri" w:cs="Calibri"/>
                <w:color w:val="000000"/>
                <w:sz w:val="22"/>
                <w:lang w:val="es-CO" w:eastAsia="es-CO"/>
              </w:rPr>
            </w:pPr>
            <w:r w:rsidRPr="00C516B6">
              <w:rPr>
                <w:rFonts w:ascii="Calibri" w:eastAsia="Times New Roman" w:hAnsi="Calibri" w:cs="Calibri"/>
                <w:color w:val="000000"/>
                <w:sz w:val="22"/>
                <w:lang w:eastAsia="es-CO"/>
              </w:rPr>
              <w:t>Disco duro con capacidad de memoria de 1Tb.</w:t>
            </w:r>
          </w:p>
        </w:tc>
        <w:tc>
          <w:tcPr>
            <w:tcW w:w="1200" w:type="dxa"/>
            <w:tcBorders>
              <w:top w:val="nil"/>
              <w:left w:val="nil"/>
              <w:bottom w:val="single" w:sz="4" w:space="0" w:color="auto"/>
              <w:right w:val="single" w:sz="4" w:space="0" w:color="auto"/>
            </w:tcBorders>
            <w:shd w:val="clear" w:color="000000" w:fill="D9E1F2"/>
            <w:noWrap/>
            <w:vAlign w:val="bottom"/>
            <w:hideMark/>
          </w:tcPr>
          <w:p w:rsidR="00C516B6" w:rsidRPr="00C516B6" w:rsidRDefault="00C516B6" w:rsidP="00C516B6">
            <w:pPr>
              <w:spacing w:after="0" w:line="240" w:lineRule="auto"/>
              <w:jc w:val="right"/>
              <w:rPr>
                <w:rFonts w:ascii="Calibri" w:eastAsia="Times New Roman" w:hAnsi="Calibri" w:cs="Calibri"/>
                <w:color w:val="000000"/>
                <w:sz w:val="22"/>
                <w:lang w:val="es-CO" w:eastAsia="es-CO"/>
              </w:rPr>
            </w:pPr>
            <w:r w:rsidRPr="00C516B6">
              <w:rPr>
                <w:rFonts w:ascii="Calibri" w:eastAsia="Times New Roman" w:hAnsi="Calibri" w:cs="Calibri"/>
                <w:color w:val="000000"/>
                <w:sz w:val="22"/>
                <w:lang w:val="es-CO" w:eastAsia="es-CO"/>
              </w:rPr>
              <w:t>1</w:t>
            </w:r>
          </w:p>
        </w:tc>
        <w:tc>
          <w:tcPr>
            <w:tcW w:w="1820" w:type="dxa"/>
            <w:tcBorders>
              <w:top w:val="nil"/>
              <w:left w:val="nil"/>
              <w:bottom w:val="single" w:sz="4" w:space="0" w:color="auto"/>
              <w:right w:val="single" w:sz="4" w:space="0" w:color="auto"/>
            </w:tcBorders>
            <w:shd w:val="clear" w:color="000000" w:fill="D9E1F2"/>
            <w:noWrap/>
            <w:vAlign w:val="bottom"/>
            <w:hideMark/>
          </w:tcPr>
          <w:p w:rsidR="00C516B6" w:rsidRPr="00C516B6" w:rsidRDefault="00C516B6" w:rsidP="00C516B6">
            <w:pPr>
              <w:spacing w:after="0" w:line="240" w:lineRule="auto"/>
              <w:jc w:val="right"/>
              <w:rPr>
                <w:rFonts w:eastAsia="Times New Roman" w:cs="Arial"/>
                <w:color w:val="000000"/>
                <w:szCs w:val="24"/>
                <w:lang w:val="es-CO" w:eastAsia="es-CO"/>
              </w:rPr>
            </w:pPr>
            <w:r w:rsidRPr="00C516B6">
              <w:rPr>
                <w:rFonts w:eastAsia="Times New Roman" w:cs="Arial"/>
                <w:color w:val="000000"/>
                <w:szCs w:val="24"/>
                <w:lang w:eastAsia="es-CO"/>
              </w:rPr>
              <w:t>195.000</w:t>
            </w:r>
          </w:p>
        </w:tc>
        <w:tc>
          <w:tcPr>
            <w:tcW w:w="1440" w:type="dxa"/>
            <w:tcBorders>
              <w:top w:val="nil"/>
              <w:left w:val="nil"/>
              <w:bottom w:val="single" w:sz="4" w:space="0" w:color="auto"/>
              <w:right w:val="single" w:sz="4" w:space="0" w:color="auto"/>
            </w:tcBorders>
            <w:shd w:val="clear" w:color="000000" w:fill="D9E1F2"/>
            <w:noWrap/>
            <w:vAlign w:val="bottom"/>
            <w:hideMark/>
          </w:tcPr>
          <w:p w:rsidR="00C516B6" w:rsidRPr="00C516B6" w:rsidRDefault="00C516B6" w:rsidP="00C516B6">
            <w:pPr>
              <w:spacing w:after="0" w:line="240" w:lineRule="auto"/>
              <w:jc w:val="right"/>
              <w:rPr>
                <w:rFonts w:eastAsia="Times New Roman" w:cs="Arial"/>
                <w:color w:val="000000"/>
                <w:szCs w:val="24"/>
                <w:lang w:val="es-CO" w:eastAsia="es-CO"/>
              </w:rPr>
            </w:pPr>
            <w:r w:rsidRPr="00C516B6">
              <w:rPr>
                <w:rFonts w:eastAsia="Times New Roman" w:cs="Arial"/>
                <w:color w:val="000000"/>
                <w:szCs w:val="24"/>
                <w:lang w:eastAsia="es-CO"/>
              </w:rPr>
              <w:t>195.000</w:t>
            </w:r>
          </w:p>
        </w:tc>
      </w:tr>
      <w:tr w:rsidR="009474AB" w:rsidRPr="00C516B6" w:rsidTr="00C516B6">
        <w:trPr>
          <w:trHeight w:val="315"/>
          <w:jc w:val="right"/>
        </w:trPr>
        <w:tc>
          <w:tcPr>
            <w:tcW w:w="4340" w:type="dxa"/>
            <w:tcBorders>
              <w:top w:val="nil"/>
              <w:left w:val="single" w:sz="4" w:space="0" w:color="auto"/>
              <w:bottom w:val="single" w:sz="4" w:space="0" w:color="auto"/>
              <w:right w:val="single" w:sz="4" w:space="0" w:color="auto"/>
            </w:tcBorders>
            <w:shd w:val="clear" w:color="000000" w:fill="D9E1F2"/>
            <w:noWrap/>
            <w:vAlign w:val="bottom"/>
          </w:tcPr>
          <w:p w:rsidR="009474AB" w:rsidRPr="00C516B6" w:rsidRDefault="009474AB" w:rsidP="00C516B6">
            <w:pPr>
              <w:spacing w:after="0" w:line="240" w:lineRule="auto"/>
              <w:rPr>
                <w:rFonts w:ascii="Calibri" w:eastAsia="Times New Roman" w:hAnsi="Calibri" w:cs="Calibri"/>
                <w:color w:val="000000"/>
                <w:sz w:val="22"/>
                <w:lang w:eastAsia="es-CO"/>
              </w:rPr>
            </w:pPr>
            <w:r>
              <w:rPr>
                <w:rFonts w:ascii="Calibri" w:eastAsia="Times New Roman" w:hAnsi="Calibri" w:cs="Calibri"/>
                <w:color w:val="000000"/>
                <w:sz w:val="22"/>
                <w:lang w:eastAsia="es-CO"/>
              </w:rPr>
              <w:t>Subir página a la web</w:t>
            </w:r>
          </w:p>
        </w:tc>
        <w:tc>
          <w:tcPr>
            <w:tcW w:w="1200" w:type="dxa"/>
            <w:tcBorders>
              <w:top w:val="nil"/>
              <w:left w:val="nil"/>
              <w:bottom w:val="single" w:sz="4" w:space="0" w:color="auto"/>
              <w:right w:val="single" w:sz="4" w:space="0" w:color="auto"/>
            </w:tcBorders>
            <w:shd w:val="clear" w:color="000000" w:fill="D9E1F2"/>
            <w:noWrap/>
            <w:vAlign w:val="bottom"/>
          </w:tcPr>
          <w:p w:rsidR="009474AB" w:rsidRPr="009474AB" w:rsidRDefault="009474AB" w:rsidP="00C516B6">
            <w:pPr>
              <w:spacing w:after="0" w:line="240" w:lineRule="auto"/>
              <w:jc w:val="right"/>
              <w:rPr>
                <w:rFonts w:ascii="Calibri" w:eastAsia="Times New Roman" w:hAnsi="Calibri" w:cs="Calibri"/>
                <w:color w:val="000000"/>
                <w:sz w:val="22"/>
                <w:lang w:eastAsia="es-CO"/>
              </w:rPr>
            </w:pPr>
            <w:r>
              <w:rPr>
                <w:rFonts w:ascii="Calibri" w:eastAsia="Times New Roman" w:hAnsi="Calibri" w:cs="Calibri"/>
                <w:color w:val="000000"/>
                <w:sz w:val="22"/>
                <w:lang w:eastAsia="es-CO"/>
              </w:rPr>
              <w:t>1</w:t>
            </w:r>
          </w:p>
        </w:tc>
        <w:tc>
          <w:tcPr>
            <w:tcW w:w="1820" w:type="dxa"/>
            <w:tcBorders>
              <w:top w:val="nil"/>
              <w:left w:val="nil"/>
              <w:bottom w:val="single" w:sz="4" w:space="0" w:color="auto"/>
              <w:right w:val="single" w:sz="4" w:space="0" w:color="auto"/>
            </w:tcBorders>
            <w:shd w:val="clear" w:color="000000" w:fill="D9E1F2"/>
            <w:noWrap/>
            <w:vAlign w:val="bottom"/>
          </w:tcPr>
          <w:p w:rsidR="009474AB" w:rsidRPr="00C516B6" w:rsidRDefault="009474AB" w:rsidP="00C516B6">
            <w:pPr>
              <w:spacing w:after="0" w:line="240" w:lineRule="auto"/>
              <w:jc w:val="right"/>
              <w:rPr>
                <w:rFonts w:eastAsia="Times New Roman" w:cs="Arial"/>
                <w:color w:val="000000"/>
                <w:szCs w:val="24"/>
                <w:lang w:eastAsia="es-CO"/>
              </w:rPr>
            </w:pPr>
            <w:r>
              <w:rPr>
                <w:rFonts w:eastAsia="Times New Roman" w:cs="Arial"/>
                <w:color w:val="000000"/>
                <w:szCs w:val="24"/>
                <w:lang w:eastAsia="es-CO"/>
              </w:rPr>
              <w:t>800.000</w:t>
            </w:r>
          </w:p>
        </w:tc>
        <w:tc>
          <w:tcPr>
            <w:tcW w:w="1440" w:type="dxa"/>
            <w:tcBorders>
              <w:top w:val="nil"/>
              <w:left w:val="nil"/>
              <w:bottom w:val="single" w:sz="4" w:space="0" w:color="auto"/>
              <w:right w:val="single" w:sz="4" w:space="0" w:color="auto"/>
            </w:tcBorders>
            <w:shd w:val="clear" w:color="000000" w:fill="D9E1F2"/>
            <w:noWrap/>
            <w:vAlign w:val="bottom"/>
          </w:tcPr>
          <w:p w:rsidR="009474AB" w:rsidRPr="00C516B6" w:rsidRDefault="009474AB" w:rsidP="00C516B6">
            <w:pPr>
              <w:spacing w:after="0" w:line="240" w:lineRule="auto"/>
              <w:jc w:val="right"/>
              <w:rPr>
                <w:rFonts w:eastAsia="Times New Roman" w:cs="Arial"/>
                <w:color w:val="000000"/>
                <w:szCs w:val="24"/>
                <w:lang w:eastAsia="es-CO"/>
              </w:rPr>
            </w:pPr>
            <w:r>
              <w:rPr>
                <w:rFonts w:eastAsia="Times New Roman" w:cs="Arial"/>
                <w:color w:val="000000"/>
                <w:szCs w:val="24"/>
                <w:lang w:eastAsia="es-CO"/>
              </w:rPr>
              <w:t>800.000</w:t>
            </w:r>
          </w:p>
        </w:tc>
      </w:tr>
      <w:tr w:rsidR="00C516B6" w:rsidRPr="00C516B6" w:rsidTr="00C516B6">
        <w:trPr>
          <w:trHeight w:val="300"/>
          <w:jc w:val="right"/>
        </w:trPr>
        <w:tc>
          <w:tcPr>
            <w:tcW w:w="4340" w:type="dxa"/>
            <w:tcBorders>
              <w:top w:val="nil"/>
              <w:left w:val="nil"/>
              <w:bottom w:val="nil"/>
              <w:right w:val="nil"/>
            </w:tcBorders>
            <w:shd w:val="clear" w:color="000000" w:fill="FFFFFF"/>
            <w:noWrap/>
            <w:vAlign w:val="bottom"/>
            <w:hideMark/>
          </w:tcPr>
          <w:p w:rsidR="00C516B6" w:rsidRDefault="00C516B6" w:rsidP="00C516B6">
            <w:pPr>
              <w:spacing w:after="0" w:line="240" w:lineRule="auto"/>
              <w:rPr>
                <w:rFonts w:ascii="Calibri" w:eastAsia="Times New Roman" w:hAnsi="Calibri" w:cs="Calibri"/>
                <w:color w:val="000000"/>
                <w:sz w:val="22"/>
                <w:lang w:val="es-CO" w:eastAsia="es-CO"/>
              </w:rPr>
            </w:pPr>
            <w:r w:rsidRPr="00C516B6">
              <w:rPr>
                <w:rFonts w:ascii="Calibri" w:eastAsia="Times New Roman" w:hAnsi="Calibri" w:cs="Calibri"/>
                <w:color w:val="000000"/>
                <w:sz w:val="22"/>
                <w:lang w:val="es-CO" w:eastAsia="es-CO"/>
              </w:rPr>
              <w:t> </w:t>
            </w:r>
          </w:p>
          <w:p w:rsidR="00FC584A" w:rsidRPr="00C516B6" w:rsidRDefault="00FC584A" w:rsidP="00C516B6">
            <w:pPr>
              <w:spacing w:after="0" w:line="240" w:lineRule="auto"/>
              <w:rPr>
                <w:rFonts w:ascii="Calibri" w:eastAsia="Times New Roman" w:hAnsi="Calibri" w:cs="Calibri"/>
                <w:color w:val="000000"/>
                <w:sz w:val="22"/>
                <w:lang w:val="es-CO" w:eastAsia="es-CO"/>
              </w:rPr>
            </w:pPr>
          </w:p>
        </w:tc>
        <w:tc>
          <w:tcPr>
            <w:tcW w:w="1200" w:type="dxa"/>
            <w:tcBorders>
              <w:top w:val="nil"/>
              <w:left w:val="nil"/>
              <w:bottom w:val="nil"/>
              <w:right w:val="nil"/>
            </w:tcBorders>
            <w:shd w:val="clear" w:color="000000" w:fill="FFFFFF"/>
            <w:noWrap/>
            <w:vAlign w:val="bottom"/>
            <w:hideMark/>
          </w:tcPr>
          <w:p w:rsidR="00C516B6" w:rsidRPr="00C516B6" w:rsidRDefault="00C516B6" w:rsidP="00C516B6">
            <w:pPr>
              <w:spacing w:after="0" w:line="240" w:lineRule="auto"/>
              <w:rPr>
                <w:rFonts w:ascii="Calibri" w:eastAsia="Times New Roman" w:hAnsi="Calibri" w:cs="Calibri"/>
                <w:color w:val="000000"/>
                <w:sz w:val="22"/>
                <w:lang w:val="es-CO" w:eastAsia="es-CO"/>
              </w:rPr>
            </w:pPr>
            <w:r w:rsidRPr="00C516B6">
              <w:rPr>
                <w:rFonts w:ascii="Calibri" w:eastAsia="Times New Roman" w:hAnsi="Calibri" w:cs="Calibri"/>
                <w:color w:val="000000"/>
                <w:sz w:val="22"/>
                <w:lang w:val="es-CO" w:eastAsia="es-CO"/>
              </w:rPr>
              <w:t> </w:t>
            </w:r>
          </w:p>
        </w:tc>
        <w:tc>
          <w:tcPr>
            <w:tcW w:w="1820" w:type="dxa"/>
            <w:tcBorders>
              <w:top w:val="nil"/>
              <w:left w:val="nil"/>
              <w:bottom w:val="nil"/>
              <w:right w:val="nil"/>
            </w:tcBorders>
            <w:shd w:val="clear" w:color="000000" w:fill="FFFFFF"/>
            <w:noWrap/>
            <w:vAlign w:val="bottom"/>
            <w:hideMark/>
          </w:tcPr>
          <w:p w:rsidR="00C516B6" w:rsidRPr="00C516B6" w:rsidRDefault="00C516B6" w:rsidP="00C516B6">
            <w:pPr>
              <w:spacing w:after="0" w:line="240" w:lineRule="auto"/>
              <w:rPr>
                <w:rFonts w:ascii="Calibri" w:eastAsia="Times New Roman" w:hAnsi="Calibri" w:cs="Calibri"/>
                <w:color w:val="000000"/>
                <w:sz w:val="22"/>
                <w:lang w:val="es-CO" w:eastAsia="es-CO"/>
              </w:rPr>
            </w:pPr>
            <w:r w:rsidRPr="00C516B6">
              <w:rPr>
                <w:rFonts w:ascii="Calibri" w:eastAsia="Times New Roman" w:hAnsi="Calibri" w:cs="Calibri"/>
                <w:color w:val="000000"/>
                <w:sz w:val="22"/>
                <w:lang w:val="es-CO" w:eastAsia="es-CO"/>
              </w:rPr>
              <w:t> </w:t>
            </w:r>
          </w:p>
        </w:tc>
        <w:tc>
          <w:tcPr>
            <w:tcW w:w="1440" w:type="dxa"/>
            <w:tcBorders>
              <w:top w:val="nil"/>
              <w:left w:val="single" w:sz="4" w:space="0" w:color="auto"/>
              <w:bottom w:val="single" w:sz="4" w:space="0" w:color="auto"/>
              <w:right w:val="single" w:sz="4" w:space="0" w:color="auto"/>
            </w:tcBorders>
            <w:shd w:val="clear" w:color="000000" w:fill="D9E1F2"/>
            <w:noWrap/>
            <w:vAlign w:val="bottom"/>
            <w:hideMark/>
          </w:tcPr>
          <w:p w:rsidR="00C516B6" w:rsidRPr="00C516B6" w:rsidRDefault="009D6C25" w:rsidP="009D6C25">
            <w:pPr>
              <w:spacing w:after="0" w:line="240" w:lineRule="auto"/>
              <w:rPr>
                <w:rFonts w:eastAsia="Times New Roman" w:cs="Arial"/>
                <w:color w:val="000000"/>
                <w:sz w:val="22"/>
                <w:lang w:val="es-CO" w:eastAsia="es-CO"/>
              </w:rPr>
            </w:pPr>
            <w:r>
              <w:rPr>
                <w:rFonts w:eastAsia="Times New Roman" w:cs="Arial"/>
                <w:color w:val="000000"/>
                <w:sz w:val="22"/>
                <w:lang w:val="es-CO" w:eastAsia="es-CO"/>
              </w:rPr>
              <w:t>3´695.000</w:t>
            </w:r>
          </w:p>
        </w:tc>
      </w:tr>
    </w:tbl>
    <w:p w:rsidR="00FC584A" w:rsidRDefault="00937B48" w:rsidP="00937B48">
      <w:pPr>
        <w:tabs>
          <w:tab w:val="left" w:pos="1820"/>
        </w:tabs>
        <w:rPr>
          <w:lang w:val="es-CO"/>
        </w:rPr>
      </w:pPr>
      <w:r w:rsidRPr="00FC584A">
        <w:rPr>
          <w:noProof/>
          <w:lang w:eastAsia="es-ES"/>
        </w:rPr>
        <w:drawing>
          <wp:anchor distT="0" distB="0" distL="114300" distR="114300" simplePos="0" relativeHeight="251704320" behindDoc="0" locked="0" layoutInCell="1" allowOverlap="1" wp14:anchorId="0EBCA45A" wp14:editId="75F9B6E8">
            <wp:simplePos x="0" y="0"/>
            <wp:positionH relativeFrom="column">
              <wp:posOffset>-1275080</wp:posOffset>
            </wp:positionH>
            <wp:positionV relativeFrom="paragraph">
              <wp:posOffset>188595</wp:posOffset>
            </wp:positionV>
            <wp:extent cx="7052187" cy="3581400"/>
            <wp:effectExtent l="0" t="0" r="0" b="0"/>
            <wp:wrapNone/>
            <wp:docPr id="332" name="1 Imagen"/>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20"/>
                    <a:srcRect t="31060" r="9337" b="27525"/>
                    <a:stretch/>
                  </pic:blipFill>
                  <pic:spPr bwMode="auto">
                    <a:xfrm>
                      <a:off x="0" y="0"/>
                      <a:ext cx="7058025" cy="3584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584A">
        <w:rPr>
          <w:lang w:val="es-CO"/>
        </w:rPr>
        <w:t>TABLA</w:t>
      </w:r>
      <w:r>
        <w:rPr>
          <w:lang w:val="es-CO"/>
        </w:rPr>
        <w:t>S</w:t>
      </w:r>
      <w:r w:rsidR="00FC584A">
        <w:rPr>
          <w:lang w:val="es-CO"/>
        </w:rPr>
        <w:t xml:space="preserve"> DE RECURSOS</w:t>
      </w:r>
      <w:r>
        <w:rPr>
          <w:lang w:val="es-CO"/>
        </w:rPr>
        <w:t xml:space="preserve"> Y COSTOS</w:t>
      </w:r>
    </w:p>
    <w:p w:rsidR="00FC584A" w:rsidRDefault="00FC584A" w:rsidP="00C40BD9">
      <w:pPr>
        <w:rPr>
          <w:lang w:val="es-CO"/>
        </w:rPr>
      </w:pPr>
    </w:p>
    <w:p w:rsidR="00FC584A" w:rsidRDefault="00FC584A" w:rsidP="00C40BD9">
      <w:pPr>
        <w:rPr>
          <w:lang w:val="es-CO"/>
        </w:rPr>
      </w:pPr>
    </w:p>
    <w:p w:rsidR="00FC584A" w:rsidRDefault="00FC584A" w:rsidP="00C40BD9">
      <w:pPr>
        <w:rPr>
          <w:lang w:val="es-CO"/>
        </w:rPr>
      </w:pPr>
    </w:p>
    <w:p w:rsidR="00FC584A" w:rsidRDefault="00FC584A" w:rsidP="00C40BD9">
      <w:pPr>
        <w:rPr>
          <w:lang w:val="es-CO"/>
        </w:rPr>
      </w:pPr>
    </w:p>
    <w:p w:rsidR="00FC584A" w:rsidRDefault="00FC584A" w:rsidP="00C40BD9">
      <w:pPr>
        <w:rPr>
          <w:lang w:val="es-CO"/>
        </w:rPr>
      </w:pPr>
    </w:p>
    <w:p w:rsidR="00FC584A" w:rsidRDefault="00FC584A" w:rsidP="00C40BD9">
      <w:pPr>
        <w:rPr>
          <w:lang w:val="es-CO"/>
        </w:rPr>
      </w:pPr>
    </w:p>
    <w:p w:rsidR="00FC584A" w:rsidRDefault="00FC584A" w:rsidP="00C40BD9">
      <w:pPr>
        <w:rPr>
          <w:lang w:val="es-CO"/>
        </w:rPr>
      </w:pPr>
    </w:p>
    <w:p w:rsidR="00CF3A1A" w:rsidRDefault="00CF3A1A" w:rsidP="00C40BD9">
      <w:pPr>
        <w:rPr>
          <w:lang w:val="es-CO"/>
        </w:rPr>
      </w:pPr>
    </w:p>
    <w:p w:rsidR="00CF3A1A" w:rsidRDefault="00CF3A1A" w:rsidP="00C40BD9">
      <w:pPr>
        <w:rPr>
          <w:lang w:val="es-CO"/>
        </w:rPr>
      </w:pPr>
    </w:p>
    <w:p w:rsidR="00CF3A1A" w:rsidRDefault="00CF3A1A" w:rsidP="00C40BD9">
      <w:pPr>
        <w:rPr>
          <w:lang w:val="es-CO"/>
        </w:rPr>
      </w:pPr>
    </w:p>
    <w:p w:rsidR="00CF3A1A" w:rsidRDefault="00CF3A1A" w:rsidP="00C40BD9">
      <w:pPr>
        <w:rPr>
          <w:lang w:val="es-CO"/>
        </w:rPr>
      </w:pPr>
    </w:p>
    <w:p w:rsidR="00CF3A1A" w:rsidRDefault="00937B48" w:rsidP="00C40BD9">
      <w:pPr>
        <w:rPr>
          <w:lang w:val="es-CO"/>
        </w:rPr>
      </w:pPr>
      <w:r w:rsidRPr="00FC584A">
        <w:rPr>
          <w:noProof/>
          <w:lang w:eastAsia="es-ES"/>
        </w:rPr>
        <w:drawing>
          <wp:anchor distT="0" distB="0" distL="114300" distR="114300" simplePos="0" relativeHeight="251725824" behindDoc="0" locked="0" layoutInCell="1" allowOverlap="1" wp14:anchorId="54B9DC00" wp14:editId="7939C623">
            <wp:simplePos x="0" y="0"/>
            <wp:positionH relativeFrom="column">
              <wp:posOffset>-1414780</wp:posOffset>
            </wp:positionH>
            <wp:positionV relativeFrom="paragraph">
              <wp:posOffset>64135</wp:posOffset>
            </wp:positionV>
            <wp:extent cx="7518400" cy="4567555"/>
            <wp:effectExtent l="0" t="0" r="6350" b="4445"/>
            <wp:wrapNone/>
            <wp:docPr id="364" name="2 Imagen"/>
            <wp:cNvGraphicFramePr/>
            <a:graphic xmlns:a="http://schemas.openxmlformats.org/drawingml/2006/main">
              <a:graphicData uri="http://schemas.openxmlformats.org/drawingml/2006/picture">
                <pic:pic xmlns:pic="http://schemas.openxmlformats.org/drawingml/2006/picture">
                  <pic:nvPicPr>
                    <pic:cNvPr id="3" name="2 Imagen"/>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18400" cy="45675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C584A" w:rsidRDefault="00FC584A" w:rsidP="00FC584A">
      <w:pPr>
        <w:rPr>
          <w:lang w:val="es-CO"/>
        </w:rPr>
      </w:pPr>
    </w:p>
    <w:p w:rsidR="00FC584A" w:rsidRDefault="00FC584A" w:rsidP="00FC584A">
      <w:pPr>
        <w:rPr>
          <w:lang w:val="es-CO"/>
        </w:rPr>
      </w:pPr>
    </w:p>
    <w:p w:rsidR="00FC584A" w:rsidRDefault="00FC584A" w:rsidP="00FC584A">
      <w:pPr>
        <w:rPr>
          <w:lang w:val="es-CO"/>
        </w:rPr>
      </w:pPr>
    </w:p>
    <w:p w:rsidR="00FC584A" w:rsidRDefault="00FC584A" w:rsidP="00FC584A">
      <w:pPr>
        <w:rPr>
          <w:lang w:val="es-CO"/>
        </w:rPr>
      </w:pPr>
    </w:p>
    <w:p w:rsidR="00FC584A" w:rsidRDefault="00FC584A" w:rsidP="00FC584A">
      <w:pPr>
        <w:rPr>
          <w:lang w:val="es-CO"/>
        </w:rPr>
      </w:pPr>
    </w:p>
    <w:p w:rsidR="00FC584A" w:rsidRDefault="00FC584A" w:rsidP="00FC584A">
      <w:pPr>
        <w:rPr>
          <w:lang w:val="es-CO"/>
        </w:rPr>
      </w:pPr>
    </w:p>
    <w:p w:rsidR="00FC584A" w:rsidRDefault="00FC584A" w:rsidP="00FC584A">
      <w:pPr>
        <w:rPr>
          <w:lang w:val="es-CO"/>
        </w:rPr>
      </w:pPr>
    </w:p>
    <w:p w:rsidR="00FC584A" w:rsidRDefault="00FC584A" w:rsidP="00FC584A">
      <w:pPr>
        <w:rPr>
          <w:lang w:val="es-CO"/>
        </w:rPr>
      </w:pPr>
    </w:p>
    <w:p w:rsidR="00FC584A" w:rsidRDefault="00FC584A" w:rsidP="00FC584A">
      <w:pPr>
        <w:rPr>
          <w:lang w:val="es-CO"/>
        </w:rPr>
      </w:pPr>
    </w:p>
    <w:p w:rsidR="00FC584A" w:rsidRDefault="00FC584A" w:rsidP="00FC584A">
      <w:pPr>
        <w:rPr>
          <w:lang w:val="es-CO"/>
        </w:rPr>
      </w:pPr>
    </w:p>
    <w:p w:rsidR="00FC584A" w:rsidRDefault="00FC584A" w:rsidP="00FC584A">
      <w:pPr>
        <w:rPr>
          <w:lang w:val="es-CO"/>
        </w:rPr>
      </w:pPr>
    </w:p>
    <w:p w:rsidR="00932083" w:rsidRPr="00EE6EE4" w:rsidRDefault="00EC45E0" w:rsidP="00EC45E0">
      <w:pPr>
        <w:pStyle w:val="Ttulo2"/>
        <w:numPr>
          <w:ilvl w:val="0"/>
          <w:numId w:val="14"/>
        </w:numPr>
      </w:pPr>
      <w:bookmarkStart w:id="168" w:name="_Toc517614818"/>
      <w:r w:rsidRPr="00EE6EE4">
        <w:rPr>
          <w:color w:val="000000" w:themeColor="text1"/>
        </w:rPr>
        <w:lastRenderedPageBreak/>
        <w:t>MODELO ENTIDAD RELACIÓN</w:t>
      </w:r>
      <w:bookmarkEnd w:id="168"/>
      <w:r w:rsidRPr="00EE6EE4">
        <w:t xml:space="preserve"> </w:t>
      </w:r>
    </w:p>
    <w:p w:rsidR="00EC45E0" w:rsidRDefault="00436ED1" w:rsidP="00EC45E0">
      <w:pPr>
        <w:pStyle w:val="Ttulo2"/>
        <w:ind w:left="525"/>
        <w:rPr>
          <w:rFonts w:ascii="Arial" w:hAnsi="Arial" w:cs="Arial"/>
          <w:b/>
          <w:color w:val="auto"/>
          <w:sz w:val="24"/>
          <w:szCs w:val="24"/>
        </w:rPr>
      </w:pPr>
      <w:bookmarkStart w:id="169" w:name="_Toc517614819"/>
      <w:bookmarkStart w:id="170" w:name="_Toc509758927"/>
      <w:bookmarkStart w:id="171" w:name="_Toc509762118"/>
      <w:bookmarkStart w:id="172" w:name="_Toc509769035"/>
      <w:r w:rsidRPr="00436ED1">
        <w:rPr>
          <w:noProof/>
          <w:lang w:val="es-ES" w:eastAsia="es-ES"/>
        </w:rPr>
        <mc:AlternateContent>
          <mc:Choice Requires="wps">
            <w:drawing>
              <wp:anchor distT="0" distB="0" distL="114300" distR="114300" simplePos="0" relativeHeight="251709440" behindDoc="0" locked="0" layoutInCell="1" allowOverlap="1" wp14:anchorId="586C769A" wp14:editId="540ED9DF">
                <wp:simplePos x="0" y="0"/>
                <wp:positionH relativeFrom="column">
                  <wp:posOffset>3198495</wp:posOffset>
                </wp:positionH>
                <wp:positionV relativeFrom="paragraph">
                  <wp:posOffset>1412240</wp:posOffset>
                </wp:positionV>
                <wp:extent cx="466725" cy="276225"/>
                <wp:effectExtent l="0" t="0" r="28575" b="28575"/>
                <wp:wrapNone/>
                <wp:docPr id="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276225"/>
                        </a:xfrm>
                        <a:prstGeom prst="rect">
                          <a:avLst/>
                        </a:prstGeom>
                        <a:solidFill>
                          <a:srgbClr val="FFFFFF"/>
                        </a:solidFill>
                        <a:ln w="9525">
                          <a:solidFill>
                            <a:srgbClr val="000000"/>
                          </a:solidFill>
                          <a:miter lim="800000"/>
                          <a:headEnd/>
                          <a:tailEnd/>
                        </a:ln>
                      </wps:spPr>
                      <wps:txbx>
                        <w:txbxContent>
                          <w:p w:rsidR="00AE0ED6" w:rsidRPr="00436ED1" w:rsidRDefault="00AE0ED6" w:rsidP="00436ED1">
                            <w:pPr>
                              <w:rPr>
                                <w:sz w:val="22"/>
                                <w:lang w:val="es-CO"/>
                              </w:rPr>
                            </w:pPr>
                            <w:r w:rsidRPr="00436ED1">
                              <w:rPr>
                                <w:sz w:val="22"/>
                                <w:lang w:val="es-CO"/>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C769A" id="_x0000_s1062" type="#_x0000_t202" style="position:absolute;left:0;text-align:left;margin-left:251.85pt;margin-top:111.2pt;width:36.75pt;height:2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">
                <v:textbox>
                  <w:txbxContent>
                    <w:p w:rsidR="00AE0ED6" w:rsidRPr="00436ED1" w:rsidRDefault="00AE0ED6" w:rsidP="00436ED1">
                      <w:pPr>
                        <w:rPr>
                          <w:sz w:val="22"/>
                          <w:lang w:val="es-CO"/>
                        </w:rPr>
                      </w:pPr>
                      <w:r w:rsidRPr="00436ED1">
                        <w:rPr>
                          <w:sz w:val="22"/>
                          <w:lang w:val="es-CO"/>
                        </w:rPr>
                        <w:t>*…1</w:t>
                      </w:r>
                    </w:p>
                  </w:txbxContent>
                </v:textbox>
              </v:shape>
            </w:pict>
          </mc:Fallback>
        </mc:AlternateContent>
      </w:r>
      <w:r w:rsidR="00FC584A" w:rsidRPr="00EC45E0">
        <w:rPr>
          <w:noProof/>
          <w:lang w:val="es-ES" w:eastAsia="es-ES"/>
        </w:rPr>
        <w:drawing>
          <wp:anchor distT="0" distB="0" distL="114300" distR="114300" simplePos="0" relativeHeight="251697152" behindDoc="0" locked="0" layoutInCell="1" allowOverlap="1" wp14:anchorId="58C91760" wp14:editId="3592B623">
            <wp:simplePos x="0" y="0"/>
            <wp:positionH relativeFrom="margin">
              <wp:posOffset>-3810</wp:posOffset>
            </wp:positionH>
            <wp:positionV relativeFrom="paragraph">
              <wp:posOffset>245745</wp:posOffset>
            </wp:positionV>
            <wp:extent cx="5400040" cy="2922270"/>
            <wp:effectExtent l="0" t="0" r="0" b="0"/>
            <wp:wrapTight wrapText="bothSides">
              <wp:wrapPolygon edited="0">
                <wp:start x="0" y="0"/>
                <wp:lineTo x="0" y="21403"/>
                <wp:lineTo x="21488" y="21403"/>
                <wp:lineTo x="21488" y="0"/>
                <wp:lineTo x="0" y="0"/>
              </wp:wrapPolygon>
            </wp:wrapTight>
            <wp:docPr id="3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22"/>
                    <a:srcRect l="28508" t="23387" r="27164" b="28298"/>
                    <a:stretch/>
                  </pic:blipFill>
                  <pic:spPr>
                    <a:xfrm>
                      <a:off x="0" y="0"/>
                      <a:ext cx="5400040" cy="2922270"/>
                    </a:xfrm>
                    <a:prstGeom prst="rect">
                      <a:avLst/>
                    </a:prstGeom>
                  </pic:spPr>
                </pic:pic>
              </a:graphicData>
            </a:graphic>
          </wp:anchor>
        </w:drawing>
      </w:r>
      <w:bookmarkEnd w:id="169"/>
    </w:p>
    <w:p w:rsidR="00EC45E0" w:rsidRDefault="00EC45E0" w:rsidP="00EC45E0">
      <w:pPr>
        <w:pStyle w:val="Ttulo2"/>
        <w:ind w:left="525"/>
        <w:rPr>
          <w:rFonts w:ascii="Arial" w:hAnsi="Arial" w:cs="Arial"/>
          <w:b/>
          <w:color w:val="auto"/>
          <w:sz w:val="24"/>
          <w:szCs w:val="24"/>
        </w:rPr>
      </w:pPr>
    </w:p>
    <w:p w:rsidR="00EC45E0" w:rsidRDefault="00937B48" w:rsidP="00EC45E0">
      <w:pPr>
        <w:rPr>
          <w:lang w:val="es-CO"/>
        </w:rPr>
      </w:pPr>
      <w:r w:rsidRPr="00436ED1">
        <w:rPr>
          <w:noProof/>
          <w:lang w:eastAsia="es-ES"/>
        </w:rPr>
        <mc:AlternateContent>
          <mc:Choice Requires="wps">
            <w:drawing>
              <wp:anchor distT="0" distB="0" distL="114300" distR="114300" simplePos="0" relativeHeight="251708416" behindDoc="0" locked="0" layoutInCell="1" allowOverlap="1" wp14:anchorId="59C1D589" wp14:editId="7C29D82F">
                <wp:simplePos x="0" y="0"/>
                <wp:positionH relativeFrom="column">
                  <wp:posOffset>4074795</wp:posOffset>
                </wp:positionH>
                <wp:positionV relativeFrom="paragraph">
                  <wp:posOffset>1198880</wp:posOffset>
                </wp:positionV>
                <wp:extent cx="476250" cy="228600"/>
                <wp:effectExtent l="0" t="0" r="19050" b="19050"/>
                <wp:wrapNone/>
                <wp:docPr id="3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28600"/>
                        </a:xfrm>
                        <a:prstGeom prst="rect">
                          <a:avLst/>
                        </a:prstGeom>
                        <a:solidFill>
                          <a:srgbClr val="FFFFFF"/>
                        </a:solidFill>
                        <a:ln w="9525">
                          <a:solidFill>
                            <a:srgbClr val="000000"/>
                          </a:solidFill>
                          <a:miter lim="800000"/>
                          <a:headEnd/>
                          <a:tailEnd/>
                        </a:ln>
                      </wps:spPr>
                      <wps:txbx>
                        <w:txbxContent>
                          <w:p w:rsidR="00AE0ED6" w:rsidRPr="00436ED1" w:rsidRDefault="00AE0ED6" w:rsidP="00436ED1">
                            <w:pPr>
                              <w:rPr>
                                <w:lang w:val="es-CO"/>
                              </w:rPr>
                            </w:pPr>
                            <w:r>
                              <w:rPr>
                                <w:lang w:val="es-CO"/>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1D589" id="_x0000_s1063" type="#_x0000_t202" style="position:absolute;margin-left:320.85pt;margin-top:94.4pt;width:37.5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">
                <v:textbox>
                  <w:txbxContent>
                    <w:p w:rsidR="00AE0ED6" w:rsidRPr="00436ED1" w:rsidRDefault="00AE0ED6" w:rsidP="00436ED1">
                      <w:pPr>
                        <w:rPr>
                          <w:lang w:val="es-CO"/>
                        </w:rPr>
                      </w:pPr>
                      <w:r>
                        <w:rPr>
                          <w:lang w:val="es-CO"/>
                        </w:rPr>
                        <w:t>1-1</w:t>
                      </w:r>
                    </w:p>
                  </w:txbxContent>
                </v:textbox>
              </v:shape>
            </w:pict>
          </mc:Fallback>
        </mc:AlternateContent>
      </w:r>
      <w:r w:rsidRPr="00436ED1">
        <w:rPr>
          <w:noProof/>
          <w:lang w:eastAsia="es-ES"/>
        </w:rPr>
        <mc:AlternateContent>
          <mc:Choice Requires="wps">
            <w:drawing>
              <wp:anchor distT="0" distB="0" distL="114300" distR="114300" simplePos="0" relativeHeight="251707392" behindDoc="0" locked="0" layoutInCell="1" allowOverlap="1" wp14:anchorId="30911227" wp14:editId="48722395">
                <wp:simplePos x="0" y="0"/>
                <wp:positionH relativeFrom="column">
                  <wp:posOffset>1236345</wp:posOffset>
                </wp:positionH>
                <wp:positionV relativeFrom="paragraph">
                  <wp:posOffset>1078230</wp:posOffset>
                </wp:positionV>
                <wp:extent cx="476250" cy="228600"/>
                <wp:effectExtent l="0" t="0" r="19050" b="19050"/>
                <wp:wrapNone/>
                <wp:docPr id="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28600"/>
                        </a:xfrm>
                        <a:prstGeom prst="rect">
                          <a:avLst/>
                        </a:prstGeom>
                        <a:solidFill>
                          <a:srgbClr val="FFFFFF"/>
                        </a:solidFill>
                        <a:ln w="9525">
                          <a:solidFill>
                            <a:srgbClr val="000000"/>
                          </a:solidFill>
                          <a:miter lim="800000"/>
                          <a:headEnd/>
                          <a:tailEnd/>
                        </a:ln>
                      </wps:spPr>
                      <wps:txbx>
                        <w:txbxContent>
                          <w:p w:rsidR="00AE0ED6" w:rsidRPr="00436ED1" w:rsidRDefault="00AE0ED6">
                            <w:pPr>
                              <w:rPr>
                                <w:lang w:val="es-CO"/>
                              </w:rPr>
                            </w:pPr>
                            <w:r>
                              <w:rPr>
                                <w:lang w:val="es-CO"/>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11227" id="_x0000_s1064" type="#_x0000_t202" style="position:absolute;margin-left:97.35pt;margin-top:84.9pt;width:37.5pt;height: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">
                <v:textbox>
                  <w:txbxContent>
                    <w:p w:rsidR="00AE0ED6" w:rsidRPr="00436ED1" w:rsidRDefault="00AE0ED6">
                      <w:pPr>
                        <w:rPr>
                          <w:lang w:val="es-CO"/>
                        </w:rPr>
                      </w:pPr>
                      <w:r>
                        <w:rPr>
                          <w:lang w:val="es-CO"/>
                        </w:rPr>
                        <w:t>1-1</w:t>
                      </w:r>
                    </w:p>
                  </w:txbxContent>
                </v:textbox>
              </v:shape>
            </w:pict>
          </mc:Fallback>
        </mc:AlternateContent>
      </w:r>
      <w:r w:rsidRPr="00EC45E0">
        <w:rPr>
          <w:rFonts w:cs="Arial"/>
          <w:b/>
          <w:noProof/>
          <w:szCs w:val="24"/>
          <w:lang w:eastAsia="es-ES"/>
        </w:rPr>
        <w:drawing>
          <wp:anchor distT="0" distB="0" distL="114300" distR="114300" simplePos="0" relativeHeight="251696128" behindDoc="0" locked="0" layoutInCell="1" allowOverlap="1" wp14:anchorId="5DCBD48F" wp14:editId="6FA64C16">
            <wp:simplePos x="0" y="0"/>
            <wp:positionH relativeFrom="column">
              <wp:posOffset>83820</wp:posOffset>
            </wp:positionH>
            <wp:positionV relativeFrom="paragraph">
              <wp:posOffset>208280</wp:posOffset>
            </wp:positionV>
            <wp:extent cx="5397500" cy="2946400"/>
            <wp:effectExtent l="0" t="0" r="0" b="6350"/>
            <wp:wrapTight wrapText="bothSides">
              <wp:wrapPolygon edited="0">
                <wp:start x="0" y="0"/>
                <wp:lineTo x="0" y="21507"/>
                <wp:lineTo x="21498" y="21507"/>
                <wp:lineTo x="21498" y="0"/>
                <wp:lineTo x="0" y="0"/>
              </wp:wrapPolygon>
            </wp:wrapTight>
            <wp:docPr id="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23"/>
                    <a:srcRect l="28357" t="28696" r="28060" b="20865"/>
                    <a:stretch/>
                  </pic:blipFill>
                  <pic:spPr>
                    <a:xfrm>
                      <a:off x="0" y="0"/>
                      <a:ext cx="5397500" cy="2946400"/>
                    </a:xfrm>
                    <a:prstGeom prst="rect">
                      <a:avLst/>
                    </a:prstGeom>
                  </pic:spPr>
                </pic:pic>
              </a:graphicData>
            </a:graphic>
            <wp14:sizeRelV relativeFrom="margin">
              <wp14:pctHeight>0</wp14:pctHeight>
            </wp14:sizeRelV>
          </wp:anchor>
        </w:drawing>
      </w:r>
    </w:p>
    <w:p w:rsidR="00EC45E0" w:rsidRDefault="002573FE" w:rsidP="00EC45E0">
      <w:pPr>
        <w:rPr>
          <w:lang w:val="es-CO"/>
        </w:rPr>
      </w:pPr>
      <w:r w:rsidRPr="00EC45E0">
        <w:rPr>
          <w:b/>
          <w:noProof/>
          <w:color w:val="000000" w:themeColor="text1"/>
          <w:lang w:eastAsia="es-ES"/>
        </w:rPr>
        <w:drawing>
          <wp:anchor distT="0" distB="0" distL="114300" distR="114300" simplePos="0" relativeHeight="251695104" behindDoc="0" locked="0" layoutInCell="1" allowOverlap="1" wp14:anchorId="6C8C5814" wp14:editId="5F1BE9AE">
            <wp:simplePos x="0" y="0"/>
            <wp:positionH relativeFrom="page">
              <wp:posOffset>671195</wp:posOffset>
            </wp:positionH>
            <wp:positionV relativeFrom="paragraph">
              <wp:posOffset>71120</wp:posOffset>
            </wp:positionV>
            <wp:extent cx="5400040" cy="3080385"/>
            <wp:effectExtent l="0" t="0" r="0" b="5715"/>
            <wp:wrapTight wrapText="bothSides">
              <wp:wrapPolygon edited="0">
                <wp:start x="0" y="0"/>
                <wp:lineTo x="0" y="21506"/>
                <wp:lineTo x="21488" y="21506"/>
                <wp:lineTo x="21488" y="0"/>
                <wp:lineTo x="0" y="0"/>
              </wp:wrapPolygon>
            </wp:wrapTight>
            <wp:docPr id="3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24"/>
                    <a:srcRect l="29254" t="32172" r="27911" b="20309"/>
                    <a:stretch/>
                  </pic:blipFill>
                  <pic:spPr>
                    <a:xfrm>
                      <a:off x="0" y="0"/>
                      <a:ext cx="5400040" cy="3080385"/>
                    </a:xfrm>
                    <a:prstGeom prst="rect">
                      <a:avLst/>
                    </a:prstGeom>
                  </pic:spPr>
                </pic:pic>
              </a:graphicData>
            </a:graphic>
          </wp:anchor>
        </w:drawing>
      </w:r>
    </w:p>
    <w:p w:rsidR="00EC45E0" w:rsidRDefault="00EC45E0" w:rsidP="00EC45E0">
      <w:pPr>
        <w:rPr>
          <w:lang w:val="es-CO"/>
        </w:rPr>
      </w:pPr>
    </w:p>
    <w:p w:rsidR="00EC45E0" w:rsidRPr="00EC45E0" w:rsidRDefault="00EC45E0" w:rsidP="00EC45E0">
      <w:pPr>
        <w:rPr>
          <w:lang w:val="es-CO"/>
        </w:rPr>
      </w:pPr>
    </w:p>
    <w:p w:rsidR="00EC45E0" w:rsidRDefault="00EC45E0" w:rsidP="00EC45E0">
      <w:pPr>
        <w:pStyle w:val="Ttulo2"/>
        <w:ind w:left="525"/>
        <w:rPr>
          <w:rFonts w:ascii="Arial" w:hAnsi="Arial" w:cs="Arial"/>
          <w:b/>
          <w:color w:val="auto"/>
          <w:sz w:val="24"/>
          <w:szCs w:val="24"/>
        </w:rPr>
      </w:pPr>
    </w:p>
    <w:p w:rsidR="00EC45E0" w:rsidRDefault="00EC45E0" w:rsidP="00EC45E0">
      <w:pPr>
        <w:rPr>
          <w:lang w:val="es-CO"/>
        </w:rPr>
      </w:pPr>
    </w:p>
    <w:p w:rsidR="00EC45E0" w:rsidRDefault="00EC45E0" w:rsidP="00EC45E0">
      <w:pPr>
        <w:rPr>
          <w:lang w:val="es-CO"/>
        </w:rPr>
      </w:pPr>
    </w:p>
    <w:p w:rsidR="00EC45E0" w:rsidRDefault="00EC45E0" w:rsidP="00EC45E0">
      <w:pPr>
        <w:rPr>
          <w:lang w:val="es-CO"/>
        </w:rPr>
      </w:pPr>
    </w:p>
    <w:p w:rsidR="00EC45E0" w:rsidRPr="00EE6EE4" w:rsidRDefault="00FC584A" w:rsidP="00671188">
      <w:pPr>
        <w:pStyle w:val="Ttulo2"/>
        <w:numPr>
          <w:ilvl w:val="0"/>
          <w:numId w:val="14"/>
        </w:numPr>
        <w:rPr>
          <w:rFonts w:ascii="Arial" w:hAnsi="Arial" w:cs="Arial"/>
          <w:color w:val="auto"/>
          <w:sz w:val="24"/>
          <w:szCs w:val="24"/>
        </w:rPr>
      </w:pPr>
      <w:bookmarkStart w:id="173" w:name="_Toc517614820"/>
      <w:r w:rsidRPr="00EE6EE4">
        <w:rPr>
          <w:rFonts w:ascii="Arial" w:hAnsi="Arial" w:cs="Arial"/>
          <w:color w:val="auto"/>
          <w:sz w:val="24"/>
          <w:szCs w:val="24"/>
        </w:rPr>
        <w:t>DIAGRAMA</w:t>
      </w:r>
      <w:r w:rsidR="00EC45E0" w:rsidRPr="00EE6EE4">
        <w:rPr>
          <w:rFonts w:ascii="Arial" w:hAnsi="Arial" w:cs="Arial"/>
          <w:color w:val="auto"/>
          <w:sz w:val="24"/>
          <w:szCs w:val="24"/>
        </w:rPr>
        <w:t xml:space="preserve"> DE CLASES</w:t>
      </w:r>
      <w:bookmarkEnd w:id="173"/>
    </w:p>
    <w:p w:rsidR="002573FE" w:rsidRDefault="002573FE" w:rsidP="00CF3A1A">
      <w:pPr>
        <w:rPr>
          <w:lang w:val="es-CO"/>
        </w:rPr>
      </w:pPr>
    </w:p>
    <w:p w:rsidR="002573FE" w:rsidRDefault="006B06FD" w:rsidP="00CF3A1A">
      <w:pPr>
        <w:rPr>
          <w:lang w:val="es-CO"/>
        </w:rPr>
      </w:pPr>
      <w:bookmarkStart w:id="174" w:name="_GoBack"/>
      <w:r>
        <w:rPr>
          <w:noProof/>
          <w:lang w:eastAsia="es-ES"/>
        </w:rPr>
        <w:drawing>
          <wp:anchor distT="0" distB="0" distL="114300" distR="114300" simplePos="0" relativeHeight="251672064" behindDoc="0" locked="0" layoutInCell="1" allowOverlap="1" wp14:anchorId="45A73AE2" wp14:editId="62E6C982">
            <wp:simplePos x="0" y="0"/>
            <wp:positionH relativeFrom="column">
              <wp:posOffset>-1097915</wp:posOffset>
            </wp:positionH>
            <wp:positionV relativeFrom="paragraph">
              <wp:posOffset>354965</wp:posOffset>
            </wp:positionV>
            <wp:extent cx="6657975" cy="6692900"/>
            <wp:effectExtent l="0" t="0" r="9525" b="0"/>
            <wp:wrapTight wrapText="bothSides">
              <wp:wrapPolygon edited="0">
                <wp:start x="0" y="0"/>
                <wp:lineTo x="0" y="21518"/>
                <wp:lineTo x="21569" y="21518"/>
                <wp:lineTo x="21569" y="0"/>
                <wp:lineTo x="0" y="0"/>
              </wp:wrapPolygon>
            </wp:wrapTight>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905" t="7867" r="27844" b="9402"/>
                    <a:stretch/>
                  </pic:blipFill>
                  <pic:spPr bwMode="auto">
                    <a:xfrm>
                      <a:off x="0" y="0"/>
                      <a:ext cx="6657975" cy="669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74"/>
    </w:p>
    <w:p w:rsidR="00AE0ED6" w:rsidRDefault="00AE0ED6" w:rsidP="00CF3A1A">
      <w:pPr>
        <w:rPr>
          <w:lang w:val="es-CO"/>
        </w:rPr>
      </w:pPr>
    </w:p>
    <w:p w:rsidR="00AE0ED6" w:rsidRDefault="00AE0ED6" w:rsidP="00CF3A1A">
      <w:pPr>
        <w:rPr>
          <w:lang w:val="es-CO"/>
        </w:rPr>
      </w:pPr>
      <w:r>
        <w:rPr>
          <w:lang w:val="es-CO"/>
        </w:rPr>
        <w:br w:type="page"/>
      </w:r>
    </w:p>
    <w:p w:rsidR="00CF3A1A" w:rsidRPr="00EE6EE4" w:rsidRDefault="002573FE" w:rsidP="002573FE">
      <w:pPr>
        <w:pStyle w:val="Ttulo2"/>
        <w:numPr>
          <w:ilvl w:val="0"/>
          <w:numId w:val="14"/>
        </w:numPr>
        <w:rPr>
          <w:rFonts w:ascii="Arial" w:hAnsi="Arial" w:cs="Arial"/>
          <w:color w:val="000000" w:themeColor="text1"/>
          <w:sz w:val="24"/>
          <w:szCs w:val="24"/>
        </w:rPr>
      </w:pPr>
      <w:bookmarkStart w:id="175" w:name="_Toc517614821"/>
      <w:r>
        <w:rPr>
          <w:noProof/>
          <w:lang w:val="es-ES" w:eastAsia="es-ES"/>
        </w:rPr>
        <w:lastRenderedPageBreak/>
        <w:drawing>
          <wp:anchor distT="0" distB="0" distL="114300" distR="114300" simplePos="0" relativeHeight="251644416" behindDoc="1" locked="0" layoutInCell="1" allowOverlap="1" wp14:anchorId="10A4C9EA" wp14:editId="1CE2CFA1">
            <wp:simplePos x="0" y="0"/>
            <wp:positionH relativeFrom="column">
              <wp:posOffset>-775335</wp:posOffset>
            </wp:positionH>
            <wp:positionV relativeFrom="paragraph">
              <wp:posOffset>652145</wp:posOffset>
            </wp:positionV>
            <wp:extent cx="5400040" cy="2647315"/>
            <wp:effectExtent l="0" t="0" r="0" b="635"/>
            <wp:wrapThrough wrapText="bothSides">
              <wp:wrapPolygon edited="0">
                <wp:start x="0" y="0"/>
                <wp:lineTo x="0" y="21450"/>
                <wp:lineTo x="21488" y="21450"/>
                <wp:lineTo x="21488" y="0"/>
                <wp:lineTo x="0" y="0"/>
              </wp:wrapPolygon>
            </wp:wrapThrough>
            <wp:docPr id="3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 del proyecto 1.jpg"/>
                    <pic:cNvPicPr/>
                  </pic:nvPicPr>
                  <pic:blipFill>
                    <a:blip r:embed="rId26">
                      <a:extLst>
                        <a:ext uri="{28A0092B-C50C-407E-A947-70E740481C1C}">
                          <a14:useLocalDpi xmlns:a14="http://schemas.microsoft.com/office/drawing/2010/main" val="0"/>
                        </a:ext>
                      </a:extLst>
                    </a:blip>
                    <a:stretch>
                      <a:fillRect/>
                    </a:stretch>
                  </pic:blipFill>
                  <pic:spPr>
                    <a:xfrm>
                      <a:off x="0" y="0"/>
                      <a:ext cx="5400040" cy="2647315"/>
                    </a:xfrm>
                    <a:prstGeom prst="rect">
                      <a:avLst/>
                    </a:prstGeom>
                  </pic:spPr>
                </pic:pic>
              </a:graphicData>
            </a:graphic>
            <wp14:sizeRelH relativeFrom="page">
              <wp14:pctWidth>0</wp14:pctWidth>
            </wp14:sizeRelH>
            <wp14:sizeRelV relativeFrom="page">
              <wp14:pctHeight>0</wp14:pctHeight>
            </wp14:sizeRelV>
          </wp:anchor>
        </w:drawing>
      </w:r>
      <w:r w:rsidRPr="002573FE">
        <w:rPr>
          <w:rFonts w:ascii="Arial" w:hAnsi="Arial" w:cs="Arial"/>
          <w:color w:val="000000" w:themeColor="text1"/>
          <w:sz w:val="24"/>
        </w:rPr>
        <w:t>DIAGRAMA DE ESTADOS</w:t>
      </w:r>
      <w:r w:rsidRPr="002573FE">
        <w:rPr>
          <w:rFonts w:ascii="Arial" w:hAnsi="Arial" w:cs="Arial"/>
          <w:color w:val="000000" w:themeColor="text1"/>
          <w:sz w:val="22"/>
          <w:szCs w:val="24"/>
        </w:rPr>
        <w:t xml:space="preserve"> </w:t>
      </w:r>
      <w:bookmarkEnd w:id="175"/>
      <w:r w:rsidR="00CF3A1A" w:rsidRPr="00EE6EE4">
        <w:rPr>
          <w:rFonts w:ascii="Arial" w:hAnsi="Arial" w:cs="Arial"/>
          <w:color w:val="000000" w:themeColor="text1"/>
          <w:sz w:val="24"/>
          <w:szCs w:val="24"/>
        </w:rPr>
        <w:t xml:space="preserve"> </w:t>
      </w:r>
    </w:p>
    <w:p w:rsidR="00CF3A1A" w:rsidRPr="00CF3A1A" w:rsidRDefault="005D6138" w:rsidP="005D6138">
      <w:pPr>
        <w:tabs>
          <w:tab w:val="left" w:pos="2115"/>
        </w:tabs>
        <w:rPr>
          <w:lang w:val="es-CO"/>
        </w:rPr>
      </w:pPr>
      <w:r>
        <w:rPr>
          <w:lang w:val="es-CO"/>
        </w:rPr>
        <w:tab/>
      </w:r>
    </w:p>
    <w:p w:rsidR="00CF3A1A" w:rsidRDefault="00CF3A1A" w:rsidP="00CF3A1A">
      <w:pPr>
        <w:rPr>
          <w:lang w:val="es-CO"/>
        </w:rPr>
      </w:pPr>
    </w:p>
    <w:p w:rsidR="00CF3A1A" w:rsidRDefault="00CF3A1A" w:rsidP="00CF3A1A">
      <w:pPr>
        <w:rPr>
          <w:lang w:val="es-CO"/>
        </w:rPr>
      </w:pPr>
    </w:p>
    <w:p w:rsidR="00FC584A" w:rsidRDefault="00CF3A1A" w:rsidP="00CF3A1A">
      <w:pPr>
        <w:rPr>
          <w:lang w:val="es-CO"/>
        </w:rPr>
      </w:pPr>
      <w:r>
        <w:rPr>
          <w:lang w:val="es-CO"/>
        </w:rPr>
        <w:br/>
      </w:r>
      <w:r>
        <w:rPr>
          <w:lang w:val="es-CO"/>
        </w:rPr>
        <w:br/>
      </w:r>
      <w:r>
        <w:rPr>
          <w:lang w:val="es-CO"/>
        </w:rPr>
        <w:br/>
      </w:r>
      <w:r>
        <w:rPr>
          <w:lang w:val="es-CO"/>
        </w:rPr>
        <w:br/>
      </w:r>
      <w:r>
        <w:rPr>
          <w:lang w:val="es-CO"/>
        </w:rPr>
        <w:br/>
      </w:r>
      <w:r>
        <w:rPr>
          <w:lang w:val="es-CO"/>
        </w:rPr>
        <w:br/>
      </w:r>
    </w:p>
    <w:p w:rsidR="00CF3A1A" w:rsidRDefault="00CF3A1A" w:rsidP="00CF3A1A">
      <w:pPr>
        <w:rPr>
          <w:lang w:val="es-CO"/>
        </w:rPr>
      </w:pPr>
    </w:p>
    <w:p w:rsidR="00FC584A" w:rsidRDefault="00FC584A" w:rsidP="00FC584A">
      <w:pPr>
        <w:pStyle w:val="Ttulo2"/>
        <w:ind w:left="525"/>
        <w:rPr>
          <w:rFonts w:ascii="Arial" w:hAnsi="Arial" w:cs="Arial"/>
          <w:b/>
          <w:color w:val="000000" w:themeColor="text1"/>
          <w:sz w:val="24"/>
          <w:szCs w:val="24"/>
        </w:rPr>
      </w:pPr>
    </w:p>
    <w:p w:rsidR="00FC584A" w:rsidRDefault="00AE0ED6" w:rsidP="00FC584A">
      <w:pPr>
        <w:rPr>
          <w:lang w:val="es-CO"/>
        </w:rPr>
      </w:pPr>
      <w:r>
        <w:rPr>
          <w:noProof/>
          <w:lang w:eastAsia="es-ES"/>
        </w:rPr>
        <w:drawing>
          <wp:anchor distT="0" distB="0" distL="114300" distR="114300" simplePos="0" relativeHeight="251649536" behindDoc="1" locked="0" layoutInCell="1" allowOverlap="1" wp14:anchorId="6FFAFA11" wp14:editId="0A586400">
            <wp:simplePos x="0" y="0"/>
            <wp:positionH relativeFrom="column">
              <wp:posOffset>-5485765</wp:posOffset>
            </wp:positionH>
            <wp:positionV relativeFrom="paragraph">
              <wp:posOffset>304800</wp:posOffset>
            </wp:positionV>
            <wp:extent cx="5400040" cy="3282950"/>
            <wp:effectExtent l="0" t="0" r="0" b="0"/>
            <wp:wrapThrough wrapText="bothSides">
              <wp:wrapPolygon edited="0">
                <wp:start x="0" y="0"/>
                <wp:lineTo x="0" y="21433"/>
                <wp:lineTo x="21488" y="21433"/>
                <wp:lineTo x="21488" y="0"/>
                <wp:lineTo x="0" y="0"/>
              </wp:wrapPolygon>
            </wp:wrapThrough>
            <wp:docPr id="37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 del proyecto 2.jpg"/>
                    <pic:cNvPicPr/>
                  </pic:nvPicPr>
                  <pic:blipFill>
                    <a:blip r:embed="rId27">
                      <a:extLst>
                        <a:ext uri="{28A0092B-C50C-407E-A947-70E740481C1C}">
                          <a14:useLocalDpi xmlns:a14="http://schemas.microsoft.com/office/drawing/2010/main" val="0"/>
                        </a:ext>
                      </a:extLst>
                    </a:blip>
                    <a:stretch>
                      <a:fillRect/>
                    </a:stretch>
                  </pic:blipFill>
                  <pic:spPr>
                    <a:xfrm>
                      <a:off x="0" y="0"/>
                      <a:ext cx="5400040" cy="3282950"/>
                    </a:xfrm>
                    <a:prstGeom prst="rect">
                      <a:avLst/>
                    </a:prstGeom>
                  </pic:spPr>
                </pic:pic>
              </a:graphicData>
            </a:graphic>
            <wp14:sizeRelH relativeFrom="page">
              <wp14:pctWidth>0</wp14:pctWidth>
            </wp14:sizeRelH>
            <wp14:sizeRelV relativeFrom="page">
              <wp14:pctHeight>0</wp14:pctHeight>
            </wp14:sizeRelV>
          </wp:anchor>
        </w:drawing>
      </w:r>
    </w:p>
    <w:p w:rsidR="00FC584A" w:rsidRDefault="00FC584A" w:rsidP="00FC584A">
      <w:pPr>
        <w:rPr>
          <w:lang w:val="es-CO"/>
        </w:rPr>
      </w:pPr>
    </w:p>
    <w:p w:rsidR="005D6138" w:rsidRDefault="005D6138" w:rsidP="00FC584A">
      <w:pPr>
        <w:rPr>
          <w:lang w:val="es-CO"/>
        </w:rPr>
      </w:pPr>
    </w:p>
    <w:p w:rsidR="005D6138" w:rsidRDefault="005D6138" w:rsidP="00FC584A">
      <w:pPr>
        <w:rPr>
          <w:lang w:val="es-CO"/>
        </w:rPr>
      </w:pPr>
    </w:p>
    <w:p w:rsidR="002573FE" w:rsidRDefault="002573FE" w:rsidP="00FC584A">
      <w:pPr>
        <w:rPr>
          <w:lang w:val="es-CO"/>
        </w:rPr>
      </w:pPr>
    </w:p>
    <w:p w:rsidR="002573FE" w:rsidRDefault="002573FE" w:rsidP="00FC584A">
      <w:pPr>
        <w:rPr>
          <w:lang w:val="es-CO"/>
        </w:rPr>
      </w:pPr>
    </w:p>
    <w:p w:rsidR="002573FE" w:rsidRDefault="002573FE" w:rsidP="00FC584A">
      <w:pPr>
        <w:rPr>
          <w:lang w:val="es-CO"/>
        </w:rPr>
      </w:pPr>
    </w:p>
    <w:p w:rsidR="002573FE" w:rsidRDefault="002573FE" w:rsidP="00FC584A">
      <w:pPr>
        <w:rPr>
          <w:lang w:val="es-CO"/>
        </w:rPr>
      </w:pPr>
    </w:p>
    <w:p w:rsidR="002573FE" w:rsidRDefault="002573FE" w:rsidP="00FC584A">
      <w:pPr>
        <w:rPr>
          <w:lang w:val="es-CO"/>
        </w:rPr>
      </w:pPr>
    </w:p>
    <w:p w:rsidR="002573FE" w:rsidRDefault="002573FE" w:rsidP="00FC584A">
      <w:pPr>
        <w:rPr>
          <w:lang w:val="es-CO"/>
        </w:rPr>
      </w:pPr>
    </w:p>
    <w:p w:rsidR="002573FE" w:rsidRDefault="002573FE" w:rsidP="00FC584A">
      <w:pPr>
        <w:rPr>
          <w:lang w:val="es-CO"/>
        </w:rPr>
      </w:pPr>
    </w:p>
    <w:p w:rsidR="002573FE" w:rsidRDefault="00AE0ED6" w:rsidP="00FC584A">
      <w:pPr>
        <w:rPr>
          <w:lang w:val="es-CO"/>
        </w:rPr>
      </w:pPr>
      <w:r>
        <w:rPr>
          <w:rFonts w:cs="Arial"/>
          <w:noProof/>
          <w:color w:val="000000" w:themeColor="text1"/>
          <w:lang w:eastAsia="es-ES"/>
        </w:rPr>
        <w:drawing>
          <wp:anchor distT="0" distB="0" distL="114300" distR="114300" simplePos="0" relativeHeight="251658752" behindDoc="1" locked="0" layoutInCell="1" allowOverlap="1" wp14:anchorId="62253381" wp14:editId="4835C942">
            <wp:simplePos x="0" y="0"/>
            <wp:positionH relativeFrom="column">
              <wp:posOffset>-5483860</wp:posOffset>
            </wp:positionH>
            <wp:positionV relativeFrom="paragraph">
              <wp:posOffset>370840</wp:posOffset>
            </wp:positionV>
            <wp:extent cx="5400040" cy="3033395"/>
            <wp:effectExtent l="0" t="0" r="0" b="0"/>
            <wp:wrapThrough wrapText="bothSides">
              <wp:wrapPolygon edited="0">
                <wp:start x="0" y="0"/>
                <wp:lineTo x="0" y="21433"/>
                <wp:lineTo x="21488" y="21433"/>
                <wp:lineTo x="21488" y="0"/>
                <wp:lineTo x="0" y="0"/>
              </wp:wrapPolygon>
            </wp:wrapThrough>
            <wp:docPr id="3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 DEL PROYCTO 3.jpg"/>
                    <pic:cNvPicPr/>
                  </pic:nvPicPr>
                  <pic:blipFill>
                    <a:blip r:embed="rId28">
                      <a:extLst>
                        <a:ext uri="{28A0092B-C50C-407E-A947-70E740481C1C}">
                          <a14:useLocalDpi xmlns:a14="http://schemas.microsoft.com/office/drawing/2010/main" val="0"/>
                        </a:ext>
                      </a:extLst>
                    </a:blip>
                    <a:stretch>
                      <a:fillRect/>
                    </a:stretch>
                  </pic:blipFill>
                  <pic:spPr>
                    <a:xfrm>
                      <a:off x="0" y="0"/>
                      <a:ext cx="5400040" cy="3033395"/>
                    </a:xfrm>
                    <a:prstGeom prst="rect">
                      <a:avLst/>
                    </a:prstGeom>
                  </pic:spPr>
                </pic:pic>
              </a:graphicData>
            </a:graphic>
            <wp14:sizeRelH relativeFrom="margin">
              <wp14:pctWidth>0</wp14:pctWidth>
            </wp14:sizeRelH>
            <wp14:sizeRelV relativeFrom="margin">
              <wp14:pctHeight>0</wp14:pctHeight>
            </wp14:sizeRelV>
          </wp:anchor>
        </w:drawing>
      </w:r>
    </w:p>
    <w:p w:rsidR="002573FE" w:rsidRDefault="002573FE" w:rsidP="00FC584A">
      <w:pPr>
        <w:rPr>
          <w:lang w:val="es-CO"/>
        </w:rPr>
      </w:pPr>
    </w:p>
    <w:p w:rsidR="002573FE" w:rsidRDefault="002573FE" w:rsidP="00FC584A">
      <w:pPr>
        <w:rPr>
          <w:lang w:val="es-CO"/>
        </w:rPr>
      </w:pPr>
    </w:p>
    <w:p w:rsidR="002573FE" w:rsidRDefault="002573FE" w:rsidP="00FC584A">
      <w:pPr>
        <w:rPr>
          <w:lang w:val="es-CO"/>
        </w:rPr>
      </w:pPr>
    </w:p>
    <w:p w:rsidR="002573FE" w:rsidRDefault="002573FE" w:rsidP="00FC584A">
      <w:pPr>
        <w:rPr>
          <w:lang w:val="es-CO"/>
        </w:rPr>
      </w:pPr>
    </w:p>
    <w:p w:rsidR="005D6138" w:rsidRDefault="005D6138" w:rsidP="00FC584A">
      <w:pPr>
        <w:rPr>
          <w:lang w:val="es-CO"/>
        </w:rPr>
      </w:pPr>
    </w:p>
    <w:p w:rsidR="00FC584A" w:rsidRDefault="00FC584A" w:rsidP="00FC584A">
      <w:pPr>
        <w:rPr>
          <w:lang w:val="es-CO"/>
        </w:rPr>
      </w:pPr>
    </w:p>
    <w:p w:rsidR="00FC584A" w:rsidRDefault="00AE0ED6" w:rsidP="00FC584A">
      <w:pPr>
        <w:rPr>
          <w:lang w:val="es-CO"/>
        </w:rPr>
      </w:pPr>
      <w:r w:rsidRPr="002573FE">
        <w:rPr>
          <w:rFonts w:cs="Arial"/>
          <w:noProof/>
          <w:color w:val="000000" w:themeColor="text1"/>
          <w:lang w:eastAsia="es-ES"/>
        </w:rPr>
        <w:lastRenderedPageBreak/>
        <w:drawing>
          <wp:anchor distT="0" distB="0" distL="114300" distR="114300" simplePos="0" relativeHeight="251643392" behindDoc="1" locked="0" layoutInCell="1" allowOverlap="1" wp14:anchorId="3F129C53" wp14:editId="4803FE4F">
            <wp:simplePos x="0" y="0"/>
            <wp:positionH relativeFrom="column">
              <wp:posOffset>-792480</wp:posOffset>
            </wp:positionH>
            <wp:positionV relativeFrom="paragraph">
              <wp:posOffset>-441960</wp:posOffset>
            </wp:positionV>
            <wp:extent cx="5400040" cy="3260090"/>
            <wp:effectExtent l="0" t="0" r="0" b="0"/>
            <wp:wrapThrough wrapText="bothSides">
              <wp:wrapPolygon edited="0">
                <wp:start x="0" y="0"/>
                <wp:lineTo x="0" y="21457"/>
                <wp:lineTo x="21488" y="21457"/>
                <wp:lineTo x="21488" y="0"/>
                <wp:lineTo x="0" y="0"/>
              </wp:wrapPolygon>
            </wp:wrapThrough>
            <wp:docPr id="3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 DEL PROYCTO 4.jpg"/>
                    <pic:cNvPicPr/>
                  </pic:nvPicPr>
                  <pic:blipFill>
                    <a:blip r:embed="rId29">
                      <a:extLst>
                        <a:ext uri="{28A0092B-C50C-407E-A947-70E740481C1C}">
                          <a14:useLocalDpi xmlns:a14="http://schemas.microsoft.com/office/drawing/2010/main" val="0"/>
                        </a:ext>
                      </a:extLst>
                    </a:blip>
                    <a:stretch>
                      <a:fillRect/>
                    </a:stretch>
                  </pic:blipFill>
                  <pic:spPr>
                    <a:xfrm>
                      <a:off x="0" y="0"/>
                      <a:ext cx="5400040" cy="3260090"/>
                    </a:xfrm>
                    <a:prstGeom prst="rect">
                      <a:avLst/>
                    </a:prstGeom>
                  </pic:spPr>
                </pic:pic>
              </a:graphicData>
            </a:graphic>
            <wp14:sizeRelH relativeFrom="page">
              <wp14:pctWidth>0</wp14:pctWidth>
            </wp14:sizeRelH>
            <wp14:sizeRelV relativeFrom="page">
              <wp14:pctHeight>0</wp14:pctHeight>
            </wp14:sizeRelV>
          </wp:anchor>
        </w:drawing>
      </w:r>
    </w:p>
    <w:p w:rsidR="002573FE" w:rsidRDefault="002573FE" w:rsidP="00FC584A">
      <w:pPr>
        <w:rPr>
          <w:lang w:val="es-CO"/>
        </w:rPr>
      </w:pPr>
    </w:p>
    <w:p w:rsidR="002573FE" w:rsidRDefault="002573FE" w:rsidP="00FC584A">
      <w:pPr>
        <w:rPr>
          <w:lang w:val="es-CO"/>
        </w:rPr>
      </w:pPr>
    </w:p>
    <w:p w:rsidR="002573FE" w:rsidRDefault="002573FE" w:rsidP="00FC584A">
      <w:pPr>
        <w:rPr>
          <w:lang w:val="es-CO"/>
        </w:rPr>
      </w:pPr>
    </w:p>
    <w:p w:rsidR="002573FE" w:rsidRDefault="002573FE" w:rsidP="00FC584A">
      <w:pPr>
        <w:rPr>
          <w:lang w:val="es-CO"/>
        </w:rPr>
      </w:pPr>
    </w:p>
    <w:p w:rsidR="002573FE" w:rsidRDefault="002573FE" w:rsidP="00FC584A">
      <w:pPr>
        <w:rPr>
          <w:lang w:val="es-CO"/>
        </w:rPr>
      </w:pPr>
    </w:p>
    <w:p w:rsidR="002573FE" w:rsidRDefault="002573FE" w:rsidP="00FC584A">
      <w:pPr>
        <w:rPr>
          <w:lang w:val="es-CO"/>
        </w:rPr>
      </w:pPr>
    </w:p>
    <w:p w:rsidR="00CF3A1A" w:rsidRPr="00EE6EE4" w:rsidRDefault="00CF3A1A" w:rsidP="00CF3A1A">
      <w:pPr>
        <w:pStyle w:val="Ttulo2"/>
        <w:numPr>
          <w:ilvl w:val="0"/>
          <w:numId w:val="14"/>
        </w:numPr>
        <w:rPr>
          <w:rFonts w:ascii="Arial" w:hAnsi="Arial" w:cs="Arial"/>
          <w:color w:val="000000" w:themeColor="text1"/>
          <w:sz w:val="24"/>
          <w:szCs w:val="24"/>
        </w:rPr>
      </w:pPr>
      <w:bookmarkStart w:id="176" w:name="_Toc517614822"/>
      <w:r w:rsidRPr="00EE6EE4">
        <w:rPr>
          <w:rFonts w:ascii="Arial" w:hAnsi="Arial" w:cs="Arial"/>
          <w:color w:val="000000" w:themeColor="text1"/>
          <w:sz w:val="24"/>
          <w:szCs w:val="24"/>
        </w:rPr>
        <w:t>DIAGRAMA DE SECUENCIAS</w:t>
      </w:r>
      <w:bookmarkEnd w:id="176"/>
    </w:p>
    <w:p w:rsidR="009D1AC7" w:rsidRDefault="009D1AC7" w:rsidP="00CF3A1A">
      <w:pPr>
        <w:rPr>
          <w:lang w:val="es-CO"/>
        </w:rPr>
      </w:pPr>
    </w:p>
    <w:p w:rsidR="00CF3A1A" w:rsidRDefault="007B0E2D" w:rsidP="00CF3A1A">
      <w:pPr>
        <w:rPr>
          <w:lang w:val="es-CO"/>
        </w:rPr>
      </w:pPr>
      <w:r>
        <w:rPr>
          <w:noProof/>
          <w:lang w:eastAsia="es-ES"/>
        </w:rPr>
        <w:drawing>
          <wp:anchor distT="0" distB="0" distL="114300" distR="114300" simplePos="0" relativeHeight="251711488" behindDoc="1" locked="0" layoutInCell="1" allowOverlap="1">
            <wp:simplePos x="0" y="0"/>
            <wp:positionH relativeFrom="column">
              <wp:posOffset>-792480</wp:posOffset>
            </wp:positionH>
            <wp:positionV relativeFrom="paragraph">
              <wp:posOffset>285115</wp:posOffset>
            </wp:positionV>
            <wp:extent cx="6323330" cy="2536825"/>
            <wp:effectExtent l="0" t="0" r="1270" b="0"/>
            <wp:wrapTight wrapText="bothSides">
              <wp:wrapPolygon edited="0">
                <wp:start x="0" y="0"/>
                <wp:lineTo x="0" y="21411"/>
                <wp:lineTo x="21539" y="21411"/>
                <wp:lineTo x="21539"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23330" cy="253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9D1AC7">
        <w:rPr>
          <w:lang w:val="es-CO"/>
        </w:rPr>
        <w:t>INGRESO</w:t>
      </w:r>
    </w:p>
    <w:p w:rsidR="009D1AC7" w:rsidRPr="00CF3A1A" w:rsidRDefault="009D1AC7" w:rsidP="00CF3A1A">
      <w:pPr>
        <w:rPr>
          <w:lang w:val="es-CO"/>
        </w:rPr>
      </w:pPr>
    </w:p>
    <w:p w:rsidR="00CF3A1A" w:rsidRDefault="009D1AC7" w:rsidP="00CF3A1A">
      <w:pPr>
        <w:rPr>
          <w:lang w:val="es-CO"/>
        </w:rPr>
      </w:pPr>
      <w:r w:rsidRPr="00CF3A1A">
        <w:rPr>
          <w:noProof/>
          <w:lang w:eastAsia="es-ES"/>
        </w:rPr>
        <w:lastRenderedPageBreak/>
        <w:drawing>
          <wp:anchor distT="0" distB="0" distL="114300" distR="114300" simplePos="0" relativeHeight="251703296" behindDoc="0" locked="0" layoutInCell="1" allowOverlap="1" wp14:anchorId="6EAC5EDE" wp14:editId="65C062C2">
            <wp:simplePos x="0" y="0"/>
            <wp:positionH relativeFrom="margin">
              <wp:posOffset>-592636</wp:posOffset>
            </wp:positionH>
            <wp:positionV relativeFrom="paragraph">
              <wp:posOffset>272852</wp:posOffset>
            </wp:positionV>
            <wp:extent cx="6123305" cy="3550285"/>
            <wp:effectExtent l="0" t="0" r="0" b="0"/>
            <wp:wrapTight wrapText="bothSides">
              <wp:wrapPolygon edited="0">
                <wp:start x="0" y="0"/>
                <wp:lineTo x="0" y="21442"/>
                <wp:lineTo x="21504" y="21442"/>
                <wp:lineTo x="21504" y="0"/>
                <wp:lineTo x="0" y="0"/>
              </wp:wrapPolygon>
            </wp:wrapTight>
            <wp:docPr id="3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31"/>
                    <a:srcRect l="17164" t="15752" r="17164" b="9691"/>
                    <a:stretch/>
                  </pic:blipFill>
                  <pic:spPr>
                    <a:xfrm>
                      <a:off x="0" y="0"/>
                      <a:ext cx="6123305" cy="3550285"/>
                    </a:xfrm>
                    <a:prstGeom prst="rect">
                      <a:avLst/>
                    </a:prstGeom>
                  </pic:spPr>
                </pic:pic>
              </a:graphicData>
            </a:graphic>
            <wp14:sizeRelH relativeFrom="margin">
              <wp14:pctWidth>0</wp14:pctWidth>
            </wp14:sizeRelH>
            <wp14:sizeRelV relativeFrom="margin">
              <wp14:pctHeight>0</wp14:pctHeight>
            </wp14:sizeRelV>
          </wp:anchor>
        </w:drawing>
      </w:r>
      <w:r>
        <w:rPr>
          <w:lang w:val="es-CO"/>
        </w:rPr>
        <w:t>REGISTRO</w:t>
      </w:r>
    </w:p>
    <w:p w:rsidR="00CF3A1A" w:rsidRDefault="00CF3A1A" w:rsidP="00CF3A1A">
      <w:pPr>
        <w:rPr>
          <w:lang w:val="es-CO"/>
        </w:rPr>
      </w:pPr>
    </w:p>
    <w:p w:rsidR="007B0E2D" w:rsidRDefault="007B0E2D" w:rsidP="00CF3A1A">
      <w:pPr>
        <w:rPr>
          <w:lang w:val="es-CO"/>
        </w:rPr>
      </w:pPr>
    </w:p>
    <w:p w:rsidR="007B0E2D" w:rsidRDefault="007B0E2D" w:rsidP="00CF3A1A">
      <w:pPr>
        <w:rPr>
          <w:lang w:val="es-CO"/>
        </w:rPr>
      </w:pPr>
    </w:p>
    <w:p w:rsidR="00CF3A1A" w:rsidRDefault="007B0E2D" w:rsidP="00CF3A1A">
      <w:pPr>
        <w:rPr>
          <w:lang w:val="es-CO"/>
        </w:rPr>
      </w:pPr>
      <w:r>
        <w:rPr>
          <w:lang w:val="es-CO"/>
        </w:rPr>
        <w:t>REPORTE DE PÉRDID</w:t>
      </w:r>
      <w:r w:rsidR="00CA27E1">
        <w:rPr>
          <w:noProof/>
          <w:lang w:eastAsia="es-ES"/>
        </w:rPr>
        <w:drawing>
          <wp:anchor distT="0" distB="0" distL="114300" distR="114300" simplePos="0" relativeHeight="251606016" behindDoc="1" locked="0" layoutInCell="1" allowOverlap="1" wp14:anchorId="20998CE9" wp14:editId="3DBF97B8">
            <wp:simplePos x="0" y="0"/>
            <wp:positionH relativeFrom="column">
              <wp:posOffset>0</wp:posOffset>
            </wp:positionH>
            <wp:positionV relativeFrom="paragraph">
              <wp:posOffset>285115</wp:posOffset>
            </wp:positionV>
            <wp:extent cx="5394325" cy="3925570"/>
            <wp:effectExtent l="0" t="0" r="0" b="0"/>
            <wp:wrapTight wrapText="bothSides">
              <wp:wrapPolygon edited="0">
                <wp:start x="0" y="0"/>
                <wp:lineTo x="0" y="21488"/>
                <wp:lineTo x="21511" y="21488"/>
                <wp:lineTo x="21511" y="0"/>
                <wp:lineTo x="0" y="0"/>
              </wp:wrapPolygon>
            </wp:wrapTight>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325" cy="392557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CO"/>
        </w:rPr>
        <w:t>A</w:t>
      </w:r>
    </w:p>
    <w:p w:rsidR="00CF3A1A" w:rsidRDefault="00CF3A1A" w:rsidP="00CF3A1A">
      <w:pPr>
        <w:rPr>
          <w:lang w:val="es-CO"/>
        </w:rPr>
      </w:pPr>
    </w:p>
    <w:p w:rsidR="00CF3A1A" w:rsidRDefault="00CF3A1A" w:rsidP="00CF3A1A">
      <w:pPr>
        <w:rPr>
          <w:lang w:val="es-CO"/>
        </w:rPr>
      </w:pPr>
    </w:p>
    <w:p w:rsidR="00CF3A1A" w:rsidRPr="00EE6EE4" w:rsidRDefault="00CF3A1A" w:rsidP="00CF3A1A">
      <w:pPr>
        <w:rPr>
          <w:lang w:val="es-CO"/>
        </w:rPr>
      </w:pPr>
    </w:p>
    <w:p w:rsidR="00671188" w:rsidRPr="00EE6EE4" w:rsidRDefault="00671188" w:rsidP="00671188">
      <w:pPr>
        <w:pStyle w:val="Ttulo2"/>
        <w:numPr>
          <w:ilvl w:val="0"/>
          <w:numId w:val="14"/>
        </w:numPr>
        <w:rPr>
          <w:rFonts w:ascii="Arial" w:hAnsi="Arial" w:cs="Arial"/>
          <w:color w:val="auto"/>
          <w:sz w:val="24"/>
          <w:szCs w:val="24"/>
        </w:rPr>
      </w:pPr>
      <w:bookmarkStart w:id="177" w:name="_Toc517614823"/>
      <w:r w:rsidRPr="00EE6EE4">
        <w:rPr>
          <w:rFonts w:ascii="Arial" w:hAnsi="Arial" w:cs="Arial"/>
          <w:color w:val="auto"/>
          <w:sz w:val="24"/>
          <w:szCs w:val="24"/>
        </w:rPr>
        <w:t>CONCLUSIONES Y RECOMENDACIONES</w:t>
      </w:r>
      <w:bookmarkEnd w:id="170"/>
      <w:bookmarkEnd w:id="171"/>
      <w:bookmarkEnd w:id="172"/>
      <w:bookmarkEnd w:id="177"/>
    </w:p>
    <w:p w:rsidR="00ED6375" w:rsidRPr="00CC264B" w:rsidRDefault="00ED6375" w:rsidP="00ED6375">
      <w:pPr>
        <w:rPr>
          <w:lang w:val="es-CO"/>
        </w:rPr>
      </w:pPr>
    </w:p>
    <w:p w:rsidR="00932083" w:rsidRPr="00932083" w:rsidRDefault="00ED6375" w:rsidP="00932083">
      <w:pPr>
        <w:pStyle w:val="Prrafodelista"/>
        <w:numPr>
          <w:ilvl w:val="1"/>
          <w:numId w:val="14"/>
        </w:numPr>
        <w:rPr>
          <w:lang w:val="es-CO"/>
        </w:rPr>
      </w:pPr>
      <w:bookmarkStart w:id="178" w:name="_Toc509769036"/>
      <w:bookmarkStart w:id="179" w:name="_Toc517614824"/>
      <w:r w:rsidRPr="00CC264B">
        <w:rPr>
          <w:rStyle w:val="Ttulo2Car"/>
          <w:rFonts w:ascii="Arial" w:hAnsi="Arial" w:cs="Arial"/>
          <w:color w:val="auto"/>
          <w:sz w:val="24"/>
          <w:szCs w:val="24"/>
        </w:rPr>
        <w:t>CONCLUSIONES</w:t>
      </w:r>
      <w:bookmarkEnd w:id="178"/>
      <w:bookmarkEnd w:id="179"/>
      <w:r w:rsidRPr="00CC264B">
        <w:rPr>
          <w:lang w:val="es-CO"/>
        </w:rPr>
        <w:t>.</w:t>
      </w:r>
    </w:p>
    <w:p w:rsidR="00001F9D" w:rsidRDefault="00ED6375" w:rsidP="00C40BD9">
      <w:pPr>
        <w:jc w:val="both"/>
        <w:rPr>
          <w:lang w:val="es-CO"/>
        </w:rPr>
      </w:pPr>
      <w:r w:rsidRPr="00ED6375">
        <w:rPr>
          <w:lang w:val="es-CO"/>
        </w:rPr>
        <w:t>El proyecto que realizamos ha contribuido de manera mu</w:t>
      </w:r>
      <w:r>
        <w:rPr>
          <w:lang w:val="es-CO"/>
        </w:rPr>
        <w:t xml:space="preserve">y importante para identificar y </w:t>
      </w:r>
      <w:r w:rsidRPr="00ED6375">
        <w:rPr>
          <w:lang w:val="es-CO"/>
        </w:rPr>
        <w:t xml:space="preserve">resaltar los puntos que hay que cubrir y considerar para </w:t>
      </w:r>
      <w:r>
        <w:rPr>
          <w:lang w:val="es-CO"/>
        </w:rPr>
        <w:t xml:space="preserve">llevar a cabo una implementación </w:t>
      </w:r>
      <w:r w:rsidRPr="00ED6375">
        <w:rPr>
          <w:lang w:val="es-CO"/>
        </w:rPr>
        <w:t>exitosa de los sistemas de información. Nos de</w:t>
      </w:r>
      <w:r>
        <w:rPr>
          <w:lang w:val="es-CO"/>
        </w:rPr>
        <w:t>ja muchas cosas importantes que</w:t>
      </w:r>
      <w:r w:rsidRPr="00ED6375">
        <w:rPr>
          <w:lang w:val="es-CO"/>
        </w:rPr>
        <w:t xml:space="preserve"> reflexionar y muchas otras las han reforzado </w:t>
      </w:r>
      <w:r>
        <w:rPr>
          <w:lang w:val="es-CO"/>
        </w:rPr>
        <w:t xml:space="preserve">algunos </w:t>
      </w:r>
      <w:r w:rsidRPr="00ED6375">
        <w:rPr>
          <w:lang w:val="es-CO"/>
        </w:rPr>
        <w:t xml:space="preserve">puntos </w:t>
      </w:r>
      <w:r>
        <w:rPr>
          <w:lang w:val="es-CO"/>
        </w:rPr>
        <w:t>del proyecto para llevar a cabo una</w:t>
      </w:r>
      <w:r w:rsidRPr="00ED6375">
        <w:rPr>
          <w:lang w:val="es-CO"/>
        </w:rPr>
        <w:t xml:space="preserve"> buena implementación</w:t>
      </w:r>
      <w:r>
        <w:rPr>
          <w:lang w:val="es-CO"/>
        </w:rPr>
        <w:t xml:space="preserve"> y el proyecto se sistematice </w:t>
      </w:r>
      <w:r w:rsidR="00B1266C">
        <w:rPr>
          <w:lang w:val="es-CO"/>
        </w:rPr>
        <w:t>exitosamente para el uso del cliente (Sena CEET)</w:t>
      </w:r>
      <w:r w:rsidRPr="00ED6375">
        <w:rPr>
          <w:lang w:val="es-CO"/>
        </w:rPr>
        <w:t>.</w:t>
      </w:r>
    </w:p>
    <w:p w:rsidR="00CC264B" w:rsidRDefault="00CC264B" w:rsidP="00ED6375">
      <w:pPr>
        <w:rPr>
          <w:lang w:val="es-CO"/>
        </w:rPr>
      </w:pPr>
    </w:p>
    <w:p w:rsidR="00937B48" w:rsidRDefault="00937B48" w:rsidP="00ED6375">
      <w:pPr>
        <w:rPr>
          <w:lang w:val="es-CO"/>
        </w:rPr>
      </w:pPr>
    </w:p>
    <w:p w:rsidR="00937B48" w:rsidRDefault="00937B48" w:rsidP="00ED6375">
      <w:pPr>
        <w:rPr>
          <w:lang w:val="es-CO"/>
        </w:rPr>
      </w:pPr>
    </w:p>
    <w:p w:rsidR="00FC584A" w:rsidRDefault="00FC584A" w:rsidP="00ED6375">
      <w:pPr>
        <w:rPr>
          <w:lang w:val="es-CO"/>
        </w:rPr>
      </w:pPr>
    </w:p>
    <w:p w:rsidR="00ED6375" w:rsidRDefault="00ED6375" w:rsidP="00CC264B">
      <w:pPr>
        <w:pStyle w:val="Ttulo2"/>
        <w:numPr>
          <w:ilvl w:val="1"/>
          <w:numId w:val="14"/>
        </w:numPr>
        <w:rPr>
          <w:rFonts w:ascii="Arial" w:hAnsi="Arial" w:cs="Arial"/>
          <w:color w:val="auto"/>
          <w:sz w:val="24"/>
          <w:szCs w:val="24"/>
        </w:rPr>
      </w:pPr>
      <w:bookmarkStart w:id="180" w:name="_Toc509769037"/>
      <w:bookmarkStart w:id="181" w:name="_Toc517614825"/>
      <w:r w:rsidRPr="00CC264B">
        <w:rPr>
          <w:rFonts w:ascii="Arial" w:hAnsi="Arial" w:cs="Arial"/>
          <w:color w:val="auto"/>
          <w:sz w:val="24"/>
          <w:szCs w:val="24"/>
        </w:rPr>
        <w:t>RECOMENDACIONES.</w:t>
      </w:r>
      <w:bookmarkEnd w:id="180"/>
      <w:bookmarkEnd w:id="181"/>
    </w:p>
    <w:p w:rsidR="00932083" w:rsidRPr="00932083" w:rsidRDefault="00932083" w:rsidP="00932083">
      <w:pPr>
        <w:rPr>
          <w:lang w:val="es-CO"/>
        </w:rPr>
      </w:pPr>
    </w:p>
    <w:p w:rsidR="00B1266C" w:rsidRDefault="00D10043" w:rsidP="00C40BD9">
      <w:pPr>
        <w:jc w:val="both"/>
      </w:pPr>
      <w:r>
        <w:t xml:space="preserve">Dentro de este proyecto tan ambicioso que es este para realizar, siempre se desea que haya una mejora continua del  mismo, por lo tanto se recomienda </w:t>
      </w:r>
      <w:r w:rsidR="00A21B35">
        <w:t>a futuros estudiantes que tengan</w:t>
      </w:r>
      <w:r>
        <w:t xml:space="preserve"> interés en el proyecto, la complementación del sistema con más distribuciones en distintas sedes</w:t>
      </w:r>
      <w:r w:rsidR="00CC264B">
        <w:t xml:space="preserve"> de los complejos del Sena, y aún más recomendable seria la implementación de más herramientas en el proceso de optimización. </w:t>
      </w:r>
    </w:p>
    <w:p w:rsidR="00C40BD9" w:rsidRPr="00001F9D" w:rsidRDefault="00C40BD9" w:rsidP="00ED6375">
      <w:pPr>
        <w:rPr>
          <w:lang w:val="es-CO"/>
        </w:rPr>
      </w:pPr>
    </w:p>
    <w:p w:rsidR="0046391F" w:rsidRPr="00EE6EE4" w:rsidRDefault="00671188" w:rsidP="0046391F">
      <w:pPr>
        <w:pStyle w:val="Ttulo2"/>
        <w:numPr>
          <w:ilvl w:val="0"/>
          <w:numId w:val="14"/>
        </w:numPr>
        <w:rPr>
          <w:rFonts w:ascii="Arial" w:hAnsi="Arial" w:cs="Arial"/>
          <w:color w:val="auto"/>
          <w:sz w:val="24"/>
          <w:szCs w:val="24"/>
        </w:rPr>
      </w:pPr>
      <w:bookmarkStart w:id="182" w:name="_Toc509758928"/>
      <w:bookmarkStart w:id="183" w:name="_Toc509762119"/>
      <w:bookmarkStart w:id="184" w:name="_Toc509769038"/>
      <w:bookmarkStart w:id="185" w:name="_Toc517614826"/>
      <w:r w:rsidRPr="00EE6EE4">
        <w:rPr>
          <w:rFonts w:ascii="Arial" w:hAnsi="Arial" w:cs="Arial"/>
          <w:color w:val="auto"/>
          <w:sz w:val="24"/>
          <w:szCs w:val="24"/>
        </w:rPr>
        <w:t>BIBLIOGRAFIA</w:t>
      </w:r>
      <w:bookmarkEnd w:id="182"/>
      <w:bookmarkEnd w:id="183"/>
      <w:bookmarkEnd w:id="184"/>
      <w:bookmarkEnd w:id="185"/>
      <w:r w:rsidRPr="00EE6EE4">
        <w:rPr>
          <w:rFonts w:ascii="Arial" w:hAnsi="Arial" w:cs="Arial"/>
          <w:color w:val="auto"/>
          <w:sz w:val="24"/>
          <w:szCs w:val="24"/>
        </w:rPr>
        <w:t xml:space="preserve"> </w:t>
      </w:r>
    </w:p>
    <w:p w:rsidR="00CC264B" w:rsidRDefault="00CC264B" w:rsidP="00CC264B">
      <w:pPr>
        <w:rPr>
          <w:lang w:val="es-CO"/>
        </w:rPr>
      </w:pPr>
    </w:p>
    <w:p w:rsidR="00CC264B" w:rsidRDefault="00AE0ED6" w:rsidP="00CC264B">
      <w:pPr>
        <w:rPr>
          <w:rStyle w:val="Hipervnculo"/>
          <w:lang w:val="es-CO"/>
        </w:rPr>
      </w:pPr>
      <w:hyperlink r:id="rId33" w:history="1">
        <w:r w:rsidR="00CC264B" w:rsidRPr="002462A1">
          <w:rPr>
            <w:rStyle w:val="Hipervnculo"/>
            <w:lang w:val="es-CO"/>
          </w:rPr>
          <w:t>https://www.youtube.com/watch?v=QotmUmfhDlU&amp;t=31s</w:t>
        </w:r>
      </w:hyperlink>
    </w:p>
    <w:p w:rsidR="00A21B35" w:rsidRDefault="00A21B35" w:rsidP="00CC264B">
      <w:pPr>
        <w:rPr>
          <w:rStyle w:val="Hipervnculo"/>
          <w:lang w:val="es-CO"/>
        </w:rPr>
      </w:pPr>
      <w:r>
        <w:rPr>
          <w:rStyle w:val="Hipervnculo"/>
          <w:lang w:val="es-CO"/>
        </w:rPr>
        <w:t>google.com</w:t>
      </w:r>
    </w:p>
    <w:p w:rsidR="00A21B35" w:rsidRDefault="00A21B35" w:rsidP="00CC264B">
      <w:pPr>
        <w:rPr>
          <w:lang w:val="es-CO"/>
        </w:rPr>
      </w:pPr>
      <w:r>
        <w:rPr>
          <w:rStyle w:val="Hipervnculo"/>
          <w:lang w:val="es-CO"/>
        </w:rPr>
        <w:t>yahoo.com</w:t>
      </w:r>
    </w:p>
    <w:p w:rsidR="00CC264B" w:rsidRDefault="00CC264B" w:rsidP="00CC264B">
      <w:pPr>
        <w:rPr>
          <w:lang w:val="es-CO"/>
        </w:rPr>
      </w:pPr>
    </w:p>
    <w:p w:rsidR="00A21B35" w:rsidRDefault="00A21B35" w:rsidP="00CC264B">
      <w:pPr>
        <w:rPr>
          <w:lang w:val="es-CO"/>
        </w:rPr>
      </w:pPr>
    </w:p>
    <w:p w:rsidR="00A21B35" w:rsidRDefault="00A21B35" w:rsidP="00CC264B">
      <w:pPr>
        <w:rPr>
          <w:lang w:val="es-CO"/>
        </w:rPr>
      </w:pPr>
    </w:p>
    <w:p w:rsidR="00A21B35" w:rsidRDefault="00A21B35" w:rsidP="00CC264B">
      <w:pPr>
        <w:rPr>
          <w:lang w:val="es-CO"/>
        </w:rPr>
      </w:pPr>
    </w:p>
    <w:p w:rsidR="00A21B35" w:rsidRDefault="00A21B35" w:rsidP="00CC264B">
      <w:pPr>
        <w:rPr>
          <w:lang w:val="es-CO"/>
        </w:rPr>
      </w:pPr>
    </w:p>
    <w:p w:rsidR="00A21B35" w:rsidRDefault="00A21B35" w:rsidP="00CC264B">
      <w:pPr>
        <w:rPr>
          <w:lang w:val="es-CO"/>
        </w:rPr>
      </w:pPr>
    </w:p>
    <w:p w:rsidR="00A21B35" w:rsidRPr="00CC264B" w:rsidRDefault="00A21B35" w:rsidP="00CC264B">
      <w:pPr>
        <w:rPr>
          <w:lang w:val="es-CO"/>
        </w:rPr>
      </w:pPr>
    </w:p>
    <w:p w:rsidR="00CC264B" w:rsidRPr="00CC264B" w:rsidRDefault="00CC264B" w:rsidP="00CC264B">
      <w:pPr>
        <w:rPr>
          <w:lang w:val="es-CO"/>
        </w:rPr>
      </w:pPr>
    </w:p>
    <w:p w:rsidR="0046391F" w:rsidRDefault="0046391F" w:rsidP="0046391F">
      <w:pPr>
        <w:rPr>
          <w:lang w:val="es-CO"/>
        </w:rPr>
      </w:pPr>
    </w:p>
    <w:p w:rsidR="00CC264B" w:rsidRDefault="00CC264B" w:rsidP="0046391F">
      <w:pPr>
        <w:rPr>
          <w:lang w:val="es-CO"/>
        </w:rPr>
      </w:pPr>
    </w:p>
    <w:p w:rsidR="00CC264B" w:rsidRDefault="00CC264B" w:rsidP="0046391F">
      <w:pPr>
        <w:rPr>
          <w:lang w:val="es-CO"/>
        </w:rPr>
      </w:pPr>
    </w:p>
    <w:p w:rsidR="00CC264B" w:rsidRDefault="00CC264B" w:rsidP="0046391F">
      <w:pPr>
        <w:rPr>
          <w:lang w:val="es-CO"/>
        </w:rPr>
      </w:pPr>
    </w:p>
    <w:p w:rsidR="00CC264B" w:rsidRDefault="00CC264B" w:rsidP="0046391F">
      <w:pPr>
        <w:rPr>
          <w:lang w:val="es-CO"/>
        </w:rPr>
      </w:pPr>
    </w:p>
    <w:p w:rsidR="00CC264B" w:rsidRDefault="00CC264B" w:rsidP="0046391F">
      <w:pPr>
        <w:rPr>
          <w:lang w:val="es-CO"/>
        </w:rPr>
      </w:pPr>
    </w:p>
    <w:p w:rsidR="00CC264B" w:rsidRDefault="00CC264B" w:rsidP="0046391F">
      <w:pPr>
        <w:rPr>
          <w:lang w:val="es-CO"/>
        </w:rPr>
      </w:pPr>
    </w:p>
    <w:p w:rsidR="00CC264B" w:rsidRDefault="00CC264B" w:rsidP="0046391F">
      <w:pPr>
        <w:rPr>
          <w:lang w:val="es-CO"/>
        </w:rPr>
      </w:pPr>
    </w:p>
    <w:p w:rsidR="00CC264B" w:rsidRDefault="00CC264B" w:rsidP="0046391F">
      <w:pPr>
        <w:rPr>
          <w:lang w:val="es-CO"/>
        </w:rPr>
      </w:pPr>
    </w:p>
    <w:p w:rsidR="00CC264B" w:rsidRPr="00EE6EE4" w:rsidRDefault="00CC264B" w:rsidP="0046391F">
      <w:pPr>
        <w:rPr>
          <w:lang w:val="es-CO"/>
        </w:rPr>
      </w:pPr>
    </w:p>
    <w:p w:rsidR="00671188" w:rsidRPr="00EE6EE4" w:rsidRDefault="00671188" w:rsidP="00671188">
      <w:pPr>
        <w:pStyle w:val="Ttulo2"/>
        <w:numPr>
          <w:ilvl w:val="0"/>
          <w:numId w:val="14"/>
        </w:numPr>
        <w:rPr>
          <w:rFonts w:ascii="Arial" w:hAnsi="Arial" w:cs="Arial"/>
          <w:color w:val="auto"/>
          <w:sz w:val="24"/>
          <w:szCs w:val="24"/>
        </w:rPr>
      </w:pPr>
      <w:bookmarkStart w:id="186" w:name="_Toc509758929"/>
      <w:bookmarkStart w:id="187" w:name="_Toc509762120"/>
      <w:bookmarkStart w:id="188" w:name="_Toc509769039"/>
      <w:bookmarkStart w:id="189" w:name="_Toc517614827"/>
      <w:r w:rsidRPr="00EE6EE4">
        <w:rPr>
          <w:rFonts w:ascii="Arial" w:hAnsi="Arial" w:cs="Arial"/>
          <w:color w:val="auto"/>
          <w:sz w:val="24"/>
          <w:szCs w:val="24"/>
        </w:rPr>
        <w:t>ANEXOS</w:t>
      </w:r>
      <w:bookmarkEnd w:id="186"/>
      <w:bookmarkEnd w:id="187"/>
      <w:bookmarkEnd w:id="188"/>
      <w:bookmarkEnd w:id="189"/>
    </w:p>
    <w:p w:rsidR="00932083" w:rsidRPr="00932083" w:rsidRDefault="00932083" w:rsidP="00932083">
      <w:pPr>
        <w:rPr>
          <w:lang w:val="es-CO"/>
        </w:rPr>
      </w:pPr>
    </w:p>
    <w:p w:rsidR="00B64FCE" w:rsidRPr="00001F9D" w:rsidRDefault="00B64FCE" w:rsidP="00001F9D">
      <w:pPr>
        <w:pStyle w:val="Ttulo2"/>
        <w:numPr>
          <w:ilvl w:val="1"/>
          <w:numId w:val="14"/>
        </w:numPr>
        <w:rPr>
          <w:rFonts w:ascii="Arial" w:hAnsi="Arial" w:cs="Arial"/>
          <w:color w:val="auto"/>
          <w:sz w:val="24"/>
          <w:szCs w:val="24"/>
        </w:rPr>
      </w:pPr>
      <w:bookmarkStart w:id="190" w:name="_Toc509758930"/>
      <w:bookmarkStart w:id="191" w:name="_Toc509762121"/>
      <w:bookmarkStart w:id="192" w:name="_Toc509769040"/>
      <w:bookmarkStart w:id="193" w:name="_Toc517614828"/>
      <w:r w:rsidRPr="00001F9D">
        <w:rPr>
          <w:rFonts w:ascii="Arial" w:hAnsi="Arial" w:cs="Arial"/>
          <w:color w:val="auto"/>
          <w:sz w:val="24"/>
          <w:szCs w:val="24"/>
        </w:rPr>
        <w:t>ÁRBOL DE PROBLEMAS</w:t>
      </w:r>
      <w:bookmarkEnd w:id="190"/>
      <w:bookmarkEnd w:id="191"/>
      <w:bookmarkEnd w:id="192"/>
      <w:bookmarkEnd w:id="193"/>
    </w:p>
    <w:p w:rsidR="00B64FCE" w:rsidRPr="00445805" w:rsidRDefault="00B64FCE" w:rsidP="00B64FCE">
      <w:pPr>
        <w:jc w:val="center"/>
        <w:rPr>
          <w:rFonts w:cs="Arial"/>
          <w:szCs w:val="24"/>
        </w:rPr>
      </w:pPr>
      <w:r w:rsidRPr="00445805">
        <w:rPr>
          <w:rFonts w:cs="Arial"/>
          <w:noProof/>
          <w:szCs w:val="24"/>
          <w:lang w:eastAsia="es-ES"/>
        </w:rPr>
        <mc:AlternateContent>
          <mc:Choice Requires="wps">
            <w:drawing>
              <wp:anchor distT="0" distB="0" distL="114300" distR="114300" simplePos="0" relativeHeight="251676672" behindDoc="0" locked="0" layoutInCell="1" allowOverlap="1" wp14:anchorId="1F470B59" wp14:editId="038B1A32">
                <wp:simplePos x="0" y="0"/>
                <wp:positionH relativeFrom="column">
                  <wp:posOffset>3979545</wp:posOffset>
                </wp:positionH>
                <wp:positionV relativeFrom="paragraph">
                  <wp:posOffset>261620</wp:posOffset>
                </wp:positionV>
                <wp:extent cx="1962150" cy="1186815"/>
                <wp:effectExtent l="0" t="0" r="19050" b="13335"/>
                <wp:wrapNone/>
                <wp:docPr id="10" name="2 Rectángulo"/>
                <wp:cNvGraphicFramePr/>
                <a:graphic xmlns:a="http://schemas.openxmlformats.org/drawingml/2006/main">
                  <a:graphicData uri="http://schemas.microsoft.com/office/word/2010/wordprocessingShape">
                    <wps:wsp>
                      <wps:cNvSpPr/>
                      <wps:spPr>
                        <a:xfrm>
                          <a:off x="0" y="0"/>
                          <a:ext cx="1962150" cy="118681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AE0ED6" w:rsidRDefault="00AE0ED6" w:rsidP="00B64FCE">
                            <w:pPr>
                              <w:jc w:val="center"/>
                            </w:pPr>
                          </w:p>
                          <w:p w:rsidR="00AE0ED6" w:rsidRDefault="00AE0ED6" w:rsidP="00B64FCE">
                            <w:pPr>
                              <w:jc w:val="center"/>
                            </w:pPr>
                            <w:r>
                              <w:t>DECERCION E INASISTENCIA POR DICHA FALTA 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70B59" id="2 Rectángulo" o:spid="_x0000_s1065" style="position:absolute;left:0;text-align:left;margin-left:313.35pt;margin-top:20.6pt;width:154.5pt;height:93.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" fillcolor="#82a0d7 [2168]" strokecolor="#4472c4 [3208]" strokeweight=".5pt">
                <v:fill color2="#678ccf [2616]" rotate="t" colors="0 #a8b7df;.5 #9aabd9;1 #879ed7" focus="100%" type="gradient">
                  <o:fill v:ext="view" type="gradientUnscaled"/>
                </v:fill>
                <v:textbox>
                  <w:txbxContent>
                    <w:p w:rsidR="00AE0ED6" w:rsidRDefault="00AE0ED6" w:rsidP="00B64FCE">
                      <w:pPr>
                        <w:jc w:val="center"/>
                      </w:pPr>
                    </w:p>
                    <w:p w:rsidR="00AE0ED6" w:rsidRDefault="00AE0ED6" w:rsidP="00B64FCE">
                      <w:pPr>
                        <w:jc w:val="center"/>
                      </w:pPr>
                      <w:r>
                        <w:t>DECERCION E INASISTENCIA POR DICHA FALTA DE CONTROL</w:t>
                      </w:r>
                    </w:p>
                  </w:txbxContent>
                </v:textbox>
              </v:rect>
            </w:pict>
          </mc:Fallback>
        </mc:AlternateContent>
      </w:r>
      <w:r w:rsidRPr="00445805">
        <w:rPr>
          <w:rFonts w:cs="Arial"/>
          <w:noProof/>
          <w:szCs w:val="24"/>
          <w:lang w:eastAsia="es-ES"/>
        </w:rPr>
        <mc:AlternateContent>
          <mc:Choice Requires="wps">
            <w:drawing>
              <wp:anchor distT="0" distB="0" distL="114300" distR="114300" simplePos="0" relativeHeight="251677696" behindDoc="0" locked="0" layoutInCell="1" allowOverlap="1" wp14:anchorId="0A78A0DF" wp14:editId="50C04109">
                <wp:simplePos x="0" y="0"/>
                <wp:positionH relativeFrom="column">
                  <wp:posOffset>1591310</wp:posOffset>
                </wp:positionH>
                <wp:positionV relativeFrom="paragraph">
                  <wp:posOffset>255905</wp:posOffset>
                </wp:positionV>
                <wp:extent cx="2172970" cy="1174750"/>
                <wp:effectExtent l="57150" t="38100" r="74930" b="101600"/>
                <wp:wrapNone/>
                <wp:docPr id="12" name="3 Rectángulo"/>
                <wp:cNvGraphicFramePr/>
                <a:graphic xmlns:a="http://schemas.openxmlformats.org/drawingml/2006/main">
                  <a:graphicData uri="http://schemas.microsoft.com/office/word/2010/wordprocessingShape">
                    <wps:wsp>
                      <wps:cNvSpPr/>
                      <wps:spPr>
                        <a:xfrm>
                          <a:off x="0" y="0"/>
                          <a:ext cx="2172970" cy="117475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AE0ED6" w:rsidRDefault="00AE0ED6" w:rsidP="00B64FCE">
                            <w:pPr>
                              <w:jc w:val="center"/>
                            </w:pPr>
                            <w:r>
                              <w:t>INCONFORMIDAD DE LOS APRENDICES E INSTRUCTORES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A0DF" id="3 Rectángulo" o:spid="_x0000_s1066" style="position:absolute;left:0;text-align:left;margin-left:125.3pt;margin-top:20.15pt;width:171.1pt;height: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" fillcolor="#82a0d7 [2168]" strokecolor="#4472c4 [3208]" strokeweight=".5pt">
                <v:fill color2="#678ccf [2616]" rotate="t" colors="0 #a8b7df;.5 #9aabd9;1 #879ed7" focus="100%" type="gradient">
                  <o:fill v:ext="view" type="gradientUnscaled"/>
                </v:fill>
                <v:textbox>
                  <w:txbxContent>
                    <w:p w:rsidR="00AE0ED6" w:rsidRDefault="00AE0ED6" w:rsidP="00B64FCE">
                      <w:pPr>
                        <w:jc w:val="center"/>
                      </w:pPr>
                      <w:r>
                        <w:t>INCONFORMIDAD DE LOS APRENDICES E INSTRUCTORES</w:t>
                      </w:r>
                    </w:p>
                  </w:txbxContent>
                </v:textbox>
              </v:rect>
            </w:pict>
          </mc:Fallback>
        </mc:AlternateContent>
      </w:r>
      <w:r w:rsidRPr="00445805">
        <w:rPr>
          <w:rFonts w:cs="Arial"/>
          <w:noProof/>
          <w:szCs w:val="24"/>
          <w:lang w:eastAsia="es-ES"/>
        </w:rPr>
        <mc:AlternateContent>
          <mc:Choice Requires="wps">
            <w:drawing>
              <wp:anchor distT="0" distB="0" distL="114300" distR="114300" simplePos="0" relativeHeight="251678720" behindDoc="0" locked="0" layoutInCell="1" allowOverlap="1" wp14:anchorId="7A8BCEAF" wp14:editId="6084F64D">
                <wp:simplePos x="0" y="0"/>
                <wp:positionH relativeFrom="column">
                  <wp:posOffset>-925195</wp:posOffset>
                </wp:positionH>
                <wp:positionV relativeFrom="paragraph">
                  <wp:posOffset>255270</wp:posOffset>
                </wp:positionV>
                <wp:extent cx="2148840" cy="1175385"/>
                <wp:effectExtent l="57150" t="38100" r="80010" b="100965"/>
                <wp:wrapNone/>
                <wp:docPr id="14" name="4 Rectángulo"/>
                <wp:cNvGraphicFramePr/>
                <a:graphic xmlns:a="http://schemas.openxmlformats.org/drawingml/2006/main">
                  <a:graphicData uri="http://schemas.microsoft.com/office/word/2010/wordprocessingShape">
                    <wps:wsp>
                      <wps:cNvSpPr/>
                      <wps:spPr>
                        <a:xfrm>
                          <a:off x="0" y="0"/>
                          <a:ext cx="2148840" cy="117538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AE0ED6" w:rsidRDefault="00AE0ED6" w:rsidP="00B64FCE">
                            <w:pPr>
                              <w:jc w:val="center"/>
                            </w:pPr>
                            <w:r>
                              <w:t>ROBO DE ELEMENTOS DENTRO DE LAS INSTALACIONES</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BCEAF" id="4 Rectángulo" o:spid="_x0000_s1067" style="position:absolute;left:0;text-align:left;margin-left:-72.85pt;margin-top:20.1pt;width:169.2pt;height:92.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" fillcolor="#82a0d7 [2168]" strokecolor="#4472c4 [3208]" strokeweight=".5pt">
                <v:fill color2="#678ccf [2616]" rotate="t" colors="0 #a8b7df;.5 #9aabd9;1 #879ed7" focus="100%" type="gradient">
                  <o:fill v:ext="view" type="gradientUnscaled"/>
                </v:fill>
                <v:textbox>
                  <w:txbxContent>
                    <w:p w:rsidR="00AE0ED6" w:rsidRDefault="00AE0ED6" w:rsidP="00B64FCE">
                      <w:pPr>
                        <w:jc w:val="center"/>
                      </w:pPr>
                      <w:r>
                        <w:t>ROBO DE ELEMENTOS DENTRO DE LAS INSTALACIONES</w:t>
                      </w:r>
                      <w:r>
                        <w:tab/>
                      </w:r>
                    </w:p>
                  </w:txbxContent>
                </v:textbox>
              </v:rect>
            </w:pict>
          </mc:Fallback>
        </mc:AlternateContent>
      </w:r>
    </w:p>
    <w:p w:rsidR="00B64FCE" w:rsidRPr="00445805" w:rsidRDefault="00B64FCE" w:rsidP="00B64FCE">
      <w:pPr>
        <w:jc w:val="center"/>
        <w:rPr>
          <w:rFonts w:cs="Arial"/>
          <w:szCs w:val="24"/>
        </w:rPr>
      </w:pPr>
    </w:p>
    <w:p w:rsidR="00B64FCE" w:rsidRPr="00445805" w:rsidRDefault="00B64FCE" w:rsidP="00B64FCE">
      <w:pPr>
        <w:jc w:val="center"/>
        <w:rPr>
          <w:rFonts w:cs="Arial"/>
          <w:szCs w:val="24"/>
        </w:rPr>
      </w:pPr>
    </w:p>
    <w:p w:rsidR="00B64FCE" w:rsidRPr="00445805" w:rsidRDefault="00B64FCE" w:rsidP="00B64FCE">
      <w:pPr>
        <w:jc w:val="center"/>
        <w:rPr>
          <w:rFonts w:cs="Arial"/>
          <w:szCs w:val="24"/>
        </w:rPr>
      </w:pPr>
    </w:p>
    <w:p w:rsidR="00B64FCE" w:rsidRPr="00445805" w:rsidRDefault="00B64FCE" w:rsidP="00B64FCE">
      <w:pPr>
        <w:jc w:val="center"/>
        <w:rPr>
          <w:rFonts w:cs="Arial"/>
          <w:szCs w:val="24"/>
        </w:rPr>
      </w:pPr>
      <w:r w:rsidRPr="00445805">
        <w:rPr>
          <w:rFonts w:cs="Arial"/>
          <w:noProof/>
          <w:szCs w:val="24"/>
          <w:lang w:eastAsia="es-ES"/>
        </w:rPr>
        <mc:AlternateContent>
          <mc:Choice Requires="wps">
            <w:drawing>
              <wp:anchor distT="0" distB="0" distL="114300" distR="114300" simplePos="0" relativeHeight="251684864" behindDoc="0" locked="0" layoutInCell="1" allowOverlap="1" wp14:anchorId="67E9C302" wp14:editId="0DEB182B">
                <wp:simplePos x="0" y="0"/>
                <wp:positionH relativeFrom="column">
                  <wp:posOffset>150495</wp:posOffset>
                </wp:positionH>
                <wp:positionV relativeFrom="paragraph">
                  <wp:posOffset>280670</wp:posOffset>
                </wp:positionV>
                <wp:extent cx="0" cy="1200150"/>
                <wp:effectExtent l="0" t="0" r="19050" b="19050"/>
                <wp:wrapNone/>
                <wp:docPr id="31" name="12 Conector recto"/>
                <wp:cNvGraphicFramePr/>
                <a:graphic xmlns:a="http://schemas.openxmlformats.org/drawingml/2006/main">
                  <a:graphicData uri="http://schemas.microsoft.com/office/word/2010/wordprocessingShape">
                    <wps:wsp>
                      <wps:cNvCnPr/>
                      <wps:spPr>
                        <a:xfrm flipV="1">
                          <a:off x="0" y="0"/>
                          <a:ext cx="0" cy="12001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ED9FE" id="12 Conector recto"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5pt,22.1pt" to="11.85pt,1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" strokecolor="black [3200]" strokeweight="1.5pt">
                <v:stroke joinstyle="miter"/>
              </v:line>
            </w:pict>
          </mc:Fallback>
        </mc:AlternateContent>
      </w:r>
      <w:r w:rsidRPr="00445805">
        <w:rPr>
          <w:rFonts w:cs="Arial"/>
          <w:noProof/>
          <w:szCs w:val="24"/>
          <w:lang w:eastAsia="es-ES"/>
        </w:rPr>
        <mc:AlternateContent>
          <mc:Choice Requires="wps">
            <w:drawing>
              <wp:anchor distT="0" distB="0" distL="114300" distR="114300" simplePos="0" relativeHeight="251683840" behindDoc="0" locked="0" layoutInCell="1" allowOverlap="1" wp14:anchorId="0F0AE771" wp14:editId="305D87E8">
                <wp:simplePos x="0" y="0"/>
                <wp:positionH relativeFrom="column">
                  <wp:posOffset>2798444</wp:posOffset>
                </wp:positionH>
                <wp:positionV relativeFrom="paragraph">
                  <wp:posOffset>280670</wp:posOffset>
                </wp:positionV>
                <wp:extent cx="1905" cy="400050"/>
                <wp:effectExtent l="0" t="0" r="36195" b="19050"/>
                <wp:wrapNone/>
                <wp:docPr id="292" name="11 Conector recto"/>
                <wp:cNvGraphicFramePr/>
                <a:graphic xmlns:a="http://schemas.openxmlformats.org/drawingml/2006/main">
                  <a:graphicData uri="http://schemas.microsoft.com/office/word/2010/wordprocessingShape">
                    <wps:wsp>
                      <wps:cNvCnPr/>
                      <wps:spPr>
                        <a:xfrm flipH="1" flipV="1">
                          <a:off x="0" y="0"/>
                          <a:ext cx="1905" cy="400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BBDE0C" id="11 Conector recto"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35pt,22.1pt" to="220.5pt,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" strokecolor="black [3200]" strokeweight="1.5pt">
                <v:stroke joinstyle="miter"/>
              </v:line>
            </w:pict>
          </mc:Fallback>
        </mc:AlternateContent>
      </w:r>
    </w:p>
    <w:p w:rsidR="00B64FCE" w:rsidRPr="00445805" w:rsidRDefault="00B64FCE" w:rsidP="00B64FCE">
      <w:pPr>
        <w:rPr>
          <w:rFonts w:cs="Arial"/>
          <w:szCs w:val="24"/>
        </w:rPr>
      </w:pPr>
      <w:r w:rsidRPr="00445805">
        <w:rPr>
          <w:rFonts w:cs="Arial"/>
          <w:noProof/>
          <w:szCs w:val="24"/>
          <w:lang w:eastAsia="es-ES"/>
        </w:rPr>
        <mc:AlternateContent>
          <mc:Choice Requires="wps">
            <w:drawing>
              <wp:anchor distT="0" distB="0" distL="114300" distR="114300" simplePos="0" relativeHeight="251688960" behindDoc="0" locked="0" layoutInCell="1" allowOverlap="1" wp14:anchorId="0F33AF6B" wp14:editId="4CDD5112">
                <wp:simplePos x="0" y="0"/>
                <wp:positionH relativeFrom="column">
                  <wp:posOffset>5198745</wp:posOffset>
                </wp:positionH>
                <wp:positionV relativeFrom="paragraph">
                  <wp:posOffset>20320</wp:posOffset>
                </wp:positionV>
                <wp:extent cx="9525" cy="1127760"/>
                <wp:effectExtent l="0" t="0" r="28575" b="15240"/>
                <wp:wrapNone/>
                <wp:docPr id="29" name="16 Conector recto"/>
                <wp:cNvGraphicFramePr/>
                <a:graphic xmlns:a="http://schemas.openxmlformats.org/drawingml/2006/main">
                  <a:graphicData uri="http://schemas.microsoft.com/office/word/2010/wordprocessingShape">
                    <wps:wsp>
                      <wps:cNvCnPr/>
                      <wps:spPr>
                        <a:xfrm flipV="1">
                          <a:off x="0" y="0"/>
                          <a:ext cx="9525" cy="11277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354FD" id="16 Conector recto"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35pt,1.6pt" to="410.1pt,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" strokecolor="black [3200]" strokeweight="1.5pt">
                <v:stroke joinstyle="miter"/>
              </v:line>
            </w:pict>
          </mc:Fallback>
        </mc:AlternateContent>
      </w:r>
    </w:p>
    <w:p w:rsidR="00B64FCE" w:rsidRPr="00445805" w:rsidRDefault="00B64FCE" w:rsidP="00B64FCE">
      <w:pPr>
        <w:rPr>
          <w:rFonts w:cs="Arial"/>
          <w:szCs w:val="24"/>
        </w:rPr>
      </w:pPr>
      <w:r w:rsidRPr="00445805">
        <w:rPr>
          <w:rFonts w:cs="Arial"/>
          <w:noProof/>
          <w:szCs w:val="24"/>
          <w:lang w:eastAsia="es-ES"/>
        </w:rPr>
        <mc:AlternateContent>
          <mc:Choice Requires="wps">
            <w:drawing>
              <wp:anchor distT="0" distB="0" distL="114300" distR="114300" simplePos="0" relativeHeight="251675648" behindDoc="0" locked="0" layoutInCell="1" allowOverlap="1" wp14:anchorId="617BF807" wp14:editId="6BE7123C">
                <wp:simplePos x="0" y="0"/>
                <wp:positionH relativeFrom="column">
                  <wp:posOffset>1553845</wp:posOffset>
                </wp:positionH>
                <wp:positionV relativeFrom="paragraph">
                  <wp:posOffset>114300</wp:posOffset>
                </wp:positionV>
                <wp:extent cx="2588260" cy="2006600"/>
                <wp:effectExtent l="57150" t="38100" r="78740" b="88900"/>
                <wp:wrapNone/>
                <wp:docPr id="295" name="1 Rectángulo"/>
                <wp:cNvGraphicFramePr/>
                <a:graphic xmlns:a="http://schemas.openxmlformats.org/drawingml/2006/main">
                  <a:graphicData uri="http://schemas.microsoft.com/office/word/2010/wordprocessingShape">
                    <wps:wsp>
                      <wps:cNvSpPr/>
                      <wps:spPr>
                        <a:xfrm>
                          <a:off x="0" y="0"/>
                          <a:ext cx="2588260" cy="2006600"/>
                        </a:xfrm>
                        <a:prstGeom prst="rect">
                          <a:avLst/>
                        </a:prstGeom>
                      </wps:spPr>
                      <wps:style>
                        <a:lnRef idx="1">
                          <a:schemeClr val="dk1"/>
                        </a:lnRef>
                        <a:fillRef idx="2">
                          <a:schemeClr val="dk1"/>
                        </a:fillRef>
                        <a:effectRef idx="1">
                          <a:schemeClr val="dk1"/>
                        </a:effectRef>
                        <a:fontRef idx="minor">
                          <a:schemeClr val="dk1"/>
                        </a:fontRef>
                      </wps:style>
                      <wps:txbx>
                        <w:txbxContent>
                          <w:p w:rsidR="00AE0ED6" w:rsidRDefault="00AE0ED6" w:rsidP="00B64FCE">
                            <w:pPr>
                              <w:jc w:val="center"/>
                            </w:pPr>
                            <w:r>
                              <w:t>PROBLEMAS EN EL CONTROL DEL INGRESO Y  LA SALIDA DE COMPUTADORES.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7BF807" id="_x0000_s1068" style="position:absolute;margin-left:122.35pt;margin-top:9pt;width:203.8pt;height:15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" fillcolor="#555 [2160]" strokecolor="black [3200]" strokeweight=".5pt">
                <v:fill color2="#313131 [2608]" rotate="t" colors="0 #9b9b9b;.5 #8e8e8e;1 #797979" focus="100%" type="gradient">
                  <o:fill v:ext="view" type="gradientUnscaled"/>
                </v:fill>
                <v:textbox>
                  <w:txbxContent>
                    <w:p w:rsidR="00AE0ED6" w:rsidRDefault="00AE0ED6" w:rsidP="00B64FCE">
                      <w:pPr>
                        <w:jc w:val="center"/>
                      </w:pPr>
                      <w:r>
                        <w:t>PROBLEMAS EN EL CONTROL DEL INGRESO Y  LA SALIDA DE COMPUTADORES.</w:t>
                      </w:r>
                    </w:p>
                  </w:txbxContent>
                </v:textbox>
              </v:rect>
            </w:pict>
          </mc:Fallback>
        </mc:AlternateContent>
      </w:r>
    </w:p>
    <w:p w:rsidR="00B64FCE" w:rsidRPr="00445805" w:rsidRDefault="00B64FCE" w:rsidP="00B64FCE">
      <w:pPr>
        <w:jc w:val="center"/>
        <w:rPr>
          <w:rFonts w:cs="Arial"/>
          <w:szCs w:val="24"/>
        </w:rPr>
      </w:pPr>
    </w:p>
    <w:p w:rsidR="00B64FCE" w:rsidRPr="00445805" w:rsidRDefault="00B64FCE" w:rsidP="00B64FCE">
      <w:pPr>
        <w:jc w:val="center"/>
        <w:rPr>
          <w:rFonts w:cs="Arial"/>
          <w:szCs w:val="24"/>
        </w:rPr>
      </w:pPr>
      <w:r w:rsidRPr="00445805">
        <w:rPr>
          <w:rFonts w:cs="Arial"/>
          <w:noProof/>
          <w:szCs w:val="24"/>
          <w:lang w:eastAsia="es-ES"/>
        </w:rPr>
        <mc:AlternateContent>
          <mc:Choice Requires="wps">
            <w:drawing>
              <wp:anchor distT="0" distB="0" distL="114300" distR="114300" simplePos="0" relativeHeight="251687936" behindDoc="0" locked="0" layoutInCell="1" allowOverlap="1" wp14:anchorId="1AB38501" wp14:editId="74023EEB">
                <wp:simplePos x="0" y="0"/>
                <wp:positionH relativeFrom="column">
                  <wp:posOffset>4156207</wp:posOffset>
                </wp:positionH>
                <wp:positionV relativeFrom="paragraph">
                  <wp:posOffset>287408</wp:posOffset>
                </wp:positionV>
                <wp:extent cx="1044575" cy="635"/>
                <wp:effectExtent l="57150" t="38100" r="41275" b="94615"/>
                <wp:wrapNone/>
                <wp:docPr id="303" name="15 Conector recto"/>
                <wp:cNvGraphicFramePr/>
                <a:graphic xmlns:a="http://schemas.openxmlformats.org/drawingml/2006/main">
                  <a:graphicData uri="http://schemas.microsoft.com/office/word/2010/wordprocessingShape">
                    <wps:wsp>
                      <wps:cNvCnPr/>
                      <wps:spPr>
                        <a:xfrm flipV="1">
                          <a:off x="0" y="0"/>
                          <a:ext cx="1044575" cy="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0A5631" id="15 Conector recto"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25pt,22.65pt" to="409.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" strokecolor="black [3200]" strokeweight="1.5pt">
                <v:stroke joinstyle="miter"/>
              </v:line>
            </w:pict>
          </mc:Fallback>
        </mc:AlternateContent>
      </w:r>
    </w:p>
    <w:p w:rsidR="00B64FCE" w:rsidRPr="00445805" w:rsidRDefault="00B64FCE" w:rsidP="00B64FCE">
      <w:pPr>
        <w:jc w:val="center"/>
        <w:rPr>
          <w:rFonts w:cs="Arial"/>
          <w:szCs w:val="24"/>
        </w:rPr>
      </w:pPr>
      <w:r w:rsidRPr="00445805">
        <w:rPr>
          <w:rFonts w:cs="Arial"/>
          <w:noProof/>
          <w:szCs w:val="24"/>
          <w:lang w:eastAsia="es-ES"/>
        </w:rPr>
        <mc:AlternateContent>
          <mc:Choice Requires="wps">
            <w:drawing>
              <wp:anchor distT="0" distB="0" distL="114300" distR="114300" simplePos="0" relativeHeight="251685888" behindDoc="0" locked="0" layoutInCell="1" allowOverlap="1" wp14:anchorId="1534A91F" wp14:editId="2048C588">
                <wp:simplePos x="0" y="0"/>
                <wp:positionH relativeFrom="column">
                  <wp:posOffset>139238</wp:posOffset>
                </wp:positionH>
                <wp:positionV relativeFrom="paragraph">
                  <wp:posOffset>63871</wp:posOffset>
                </wp:positionV>
                <wp:extent cx="1413164" cy="652"/>
                <wp:effectExtent l="57150" t="38100" r="53975" b="94615"/>
                <wp:wrapNone/>
                <wp:docPr id="314" name="13 Conector recto"/>
                <wp:cNvGraphicFramePr/>
                <a:graphic xmlns:a="http://schemas.openxmlformats.org/drawingml/2006/main">
                  <a:graphicData uri="http://schemas.microsoft.com/office/word/2010/wordprocessingShape">
                    <wps:wsp>
                      <wps:cNvCnPr/>
                      <wps:spPr>
                        <a:xfrm flipH="1" flipV="1">
                          <a:off x="0" y="0"/>
                          <a:ext cx="1413164" cy="65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8F2FEE" id="13 Conector recto"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5.05pt" to="122.2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" strokecolor="black [3200]" strokeweight="1.5pt">
                <v:stroke joinstyle="miter"/>
              </v:line>
            </w:pict>
          </mc:Fallback>
        </mc:AlternateContent>
      </w:r>
    </w:p>
    <w:p w:rsidR="00B64FCE" w:rsidRPr="00445805" w:rsidRDefault="00B64FCE" w:rsidP="00B64FCE">
      <w:pPr>
        <w:jc w:val="center"/>
        <w:rPr>
          <w:rFonts w:cs="Arial"/>
          <w:szCs w:val="24"/>
        </w:rPr>
      </w:pPr>
      <w:r w:rsidRPr="00445805">
        <w:rPr>
          <w:rFonts w:cs="Arial"/>
          <w:noProof/>
          <w:szCs w:val="24"/>
          <w:lang w:eastAsia="es-ES"/>
        </w:rPr>
        <mc:AlternateContent>
          <mc:Choice Requires="wps">
            <w:drawing>
              <wp:anchor distT="0" distB="0" distL="114300" distR="114300" simplePos="0" relativeHeight="251689984" behindDoc="0" locked="0" layoutInCell="1" allowOverlap="1" wp14:anchorId="22CEBFE2" wp14:editId="70A413E5">
                <wp:simplePos x="0" y="0"/>
                <wp:positionH relativeFrom="column">
                  <wp:posOffset>140970</wp:posOffset>
                </wp:positionH>
                <wp:positionV relativeFrom="paragraph">
                  <wp:posOffset>81280</wp:posOffset>
                </wp:positionV>
                <wp:extent cx="9525" cy="1152525"/>
                <wp:effectExtent l="0" t="0" r="28575" b="28575"/>
                <wp:wrapNone/>
                <wp:docPr id="316" name="17 Conector recto"/>
                <wp:cNvGraphicFramePr/>
                <a:graphic xmlns:a="http://schemas.openxmlformats.org/drawingml/2006/main">
                  <a:graphicData uri="http://schemas.microsoft.com/office/word/2010/wordprocessingShape">
                    <wps:wsp>
                      <wps:cNvCnPr/>
                      <wps:spPr>
                        <a:xfrm flipV="1">
                          <a:off x="0" y="0"/>
                          <a:ext cx="9525" cy="1152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A7B54" id="17 Conector recto"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pt,6.4pt" to="11.85pt,9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" strokecolor="black [3200]" strokeweight="1.5pt">
                <v:stroke joinstyle="miter"/>
              </v:line>
            </w:pict>
          </mc:Fallback>
        </mc:AlternateContent>
      </w:r>
      <w:r w:rsidRPr="00445805">
        <w:rPr>
          <w:rFonts w:cs="Arial"/>
          <w:noProof/>
          <w:szCs w:val="24"/>
          <w:lang w:eastAsia="es-ES"/>
        </w:rPr>
        <mc:AlternateContent>
          <mc:Choice Requires="wps">
            <w:drawing>
              <wp:anchor distT="0" distB="0" distL="114300" distR="114300" simplePos="0" relativeHeight="251693056" behindDoc="0" locked="0" layoutInCell="1" allowOverlap="1" wp14:anchorId="619C2D61" wp14:editId="3F85BF60">
                <wp:simplePos x="0" y="0"/>
                <wp:positionH relativeFrom="column">
                  <wp:posOffset>5132070</wp:posOffset>
                </wp:positionH>
                <wp:positionV relativeFrom="paragraph">
                  <wp:posOffset>52705</wp:posOffset>
                </wp:positionV>
                <wp:extent cx="0" cy="1181100"/>
                <wp:effectExtent l="0" t="0" r="19050" b="19050"/>
                <wp:wrapNone/>
                <wp:docPr id="339" name="20 Conector recto"/>
                <wp:cNvGraphicFramePr/>
                <a:graphic xmlns:a="http://schemas.openxmlformats.org/drawingml/2006/main">
                  <a:graphicData uri="http://schemas.microsoft.com/office/word/2010/wordprocessingShape">
                    <wps:wsp>
                      <wps:cNvCnPr/>
                      <wps:spPr>
                        <a:xfrm flipH="1" flipV="1">
                          <a:off x="0" y="0"/>
                          <a:ext cx="0" cy="1181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AC1322" id="20 Conector recto" o:spid="_x0000_s1026" style="position:absolute;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1pt,4.15pt" to="404.1pt,9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" strokecolor="black [3200]" strokeweight="1.5pt">
                <v:stroke joinstyle="miter"/>
              </v:line>
            </w:pict>
          </mc:Fallback>
        </mc:AlternateContent>
      </w:r>
      <w:r w:rsidRPr="00445805">
        <w:rPr>
          <w:rFonts w:cs="Arial"/>
          <w:noProof/>
          <w:szCs w:val="24"/>
          <w:lang w:eastAsia="es-ES"/>
        </w:rPr>
        <mc:AlternateContent>
          <mc:Choice Requires="wps">
            <w:drawing>
              <wp:anchor distT="0" distB="0" distL="114300" distR="114300" simplePos="0" relativeHeight="251692032" behindDoc="0" locked="0" layoutInCell="1" allowOverlap="1" wp14:anchorId="090B9740" wp14:editId="1CB62FC5">
                <wp:simplePos x="0" y="0"/>
                <wp:positionH relativeFrom="column">
                  <wp:posOffset>4153098</wp:posOffset>
                </wp:positionH>
                <wp:positionV relativeFrom="paragraph">
                  <wp:posOffset>68085</wp:posOffset>
                </wp:positionV>
                <wp:extent cx="973777" cy="0"/>
                <wp:effectExtent l="57150" t="38100" r="55245" b="95250"/>
                <wp:wrapNone/>
                <wp:docPr id="330" name="19 Conector recto"/>
                <wp:cNvGraphicFramePr/>
                <a:graphic xmlns:a="http://schemas.openxmlformats.org/drawingml/2006/main">
                  <a:graphicData uri="http://schemas.microsoft.com/office/word/2010/wordprocessingShape">
                    <wps:wsp>
                      <wps:cNvCnPr/>
                      <wps:spPr>
                        <a:xfrm>
                          <a:off x="0" y="0"/>
                          <a:ext cx="97377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C1A8A9" id="19 Conector recto"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5.35pt" to="403.7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" strokecolor="black [3200]" strokeweight="1.5pt">
                <v:stroke joinstyle="miter"/>
              </v:line>
            </w:pict>
          </mc:Fallback>
        </mc:AlternateContent>
      </w:r>
      <w:r w:rsidRPr="00445805">
        <w:rPr>
          <w:rFonts w:cs="Arial"/>
          <w:noProof/>
          <w:szCs w:val="24"/>
          <w:lang w:eastAsia="es-ES"/>
        </w:rPr>
        <mc:AlternateContent>
          <mc:Choice Requires="wps">
            <w:drawing>
              <wp:anchor distT="0" distB="0" distL="114300" distR="114300" simplePos="0" relativeHeight="251694080" behindDoc="0" locked="0" layoutInCell="1" allowOverlap="1" wp14:anchorId="145350EA" wp14:editId="5B53EB43">
                <wp:simplePos x="0" y="0"/>
                <wp:positionH relativeFrom="column">
                  <wp:posOffset>139238</wp:posOffset>
                </wp:positionH>
                <wp:positionV relativeFrom="paragraph">
                  <wp:posOffset>68085</wp:posOffset>
                </wp:positionV>
                <wp:extent cx="1412570" cy="0"/>
                <wp:effectExtent l="57150" t="38100" r="54610" b="95250"/>
                <wp:wrapNone/>
                <wp:docPr id="340" name="21 Conector recto"/>
                <wp:cNvGraphicFramePr/>
                <a:graphic xmlns:a="http://schemas.openxmlformats.org/drawingml/2006/main">
                  <a:graphicData uri="http://schemas.microsoft.com/office/word/2010/wordprocessingShape">
                    <wps:wsp>
                      <wps:cNvCnPr/>
                      <wps:spPr>
                        <a:xfrm flipH="1">
                          <a:off x="0" y="0"/>
                          <a:ext cx="141257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56B554" id="21 Conector recto"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5.35pt" to="122.2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" strokecolor="black [3200]" strokeweight="1.5pt">
                <v:stroke joinstyle="miter"/>
              </v:line>
            </w:pict>
          </mc:Fallback>
        </mc:AlternateContent>
      </w:r>
    </w:p>
    <w:p w:rsidR="00B64FCE" w:rsidRPr="00445805" w:rsidRDefault="00B64FCE" w:rsidP="00B64FCE">
      <w:pPr>
        <w:jc w:val="center"/>
        <w:rPr>
          <w:rFonts w:cs="Arial"/>
          <w:szCs w:val="24"/>
        </w:rPr>
      </w:pPr>
    </w:p>
    <w:p w:rsidR="00B64FCE" w:rsidRPr="00445805" w:rsidRDefault="00B64FCE" w:rsidP="00B64FCE">
      <w:pPr>
        <w:jc w:val="center"/>
        <w:rPr>
          <w:rFonts w:cs="Arial"/>
          <w:szCs w:val="24"/>
        </w:rPr>
      </w:pPr>
    </w:p>
    <w:p w:rsidR="00B64FCE" w:rsidRPr="00445805" w:rsidRDefault="00B64FCE" w:rsidP="00B64FCE">
      <w:pPr>
        <w:jc w:val="center"/>
        <w:rPr>
          <w:rFonts w:cs="Arial"/>
          <w:szCs w:val="24"/>
        </w:rPr>
      </w:pPr>
      <w:r w:rsidRPr="00445805">
        <w:rPr>
          <w:rFonts w:cs="Arial"/>
          <w:noProof/>
          <w:szCs w:val="24"/>
          <w:lang w:eastAsia="es-ES"/>
        </w:rPr>
        <w:lastRenderedPageBreak/>
        <mc:AlternateContent>
          <mc:Choice Requires="wps">
            <w:drawing>
              <wp:anchor distT="0" distB="0" distL="114300" distR="114300" simplePos="0" relativeHeight="251686912" behindDoc="0" locked="0" layoutInCell="1" allowOverlap="1" wp14:anchorId="3D754367" wp14:editId="56A7ACFE">
                <wp:simplePos x="0" y="0"/>
                <wp:positionH relativeFrom="column">
                  <wp:posOffset>2779395</wp:posOffset>
                </wp:positionH>
                <wp:positionV relativeFrom="paragraph">
                  <wp:posOffset>129539</wp:posOffset>
                </wp:positionV>
                <wp:extent cx="0" cy="279400"/>
                <wp:effectExtent l="0" t="0" r="19050" b="25400"/>
                <wp:wrapNone/>
                <wp:docPr id="341" name="14 Conector recto"/>
                <wp:cNvGraphicFramePr/>
                <a:graphic xmlns:a="http://schemas.openxmlformats.org/drawingml/2006/main">
                  <a:graphicData uri="http://schemas.microsoft.com/office/word/2010/wordprocessingShape">
                    <wps:wsp>
                      <wps:cNvCnPr/>
                      <wps:spPr>
                        <a:xfrm flipH="1" flipV="1">
                          <a:off x="0" y="0"/>
                          <a:ext cx="0" cy="279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6A2244" id="14 Conector recto"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85pt,10.2pt" to="218.85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" strokecolor="black [3200]" strokeweight="1.5pt">
                <v:stroke joinstyle="miter"/>
              </v:line>
            </w:pict>
          </mc:Fallback>
        </mc:AlternateContent>
      </w:r>
    </w:p>
    <w:p w:rsidR="00B64FCE" w:rsidRPr="00445805" w:rsidRDefault="00B64FCE" w:rsidP="00B64FCE">
      <w:pPr>
        <w:jc w:val="center"/>
        <w:rPr>
          <w:rFonts w:cs="Arial"/>
          <w:szCs w:val="24"/>
        </w:rPr>
      </w:pPr>
      <w:r w:rsidRPr="00445805">
        <w:rPr>
          <w:rFonts w:cs="Arial"/>
          <w:noProof/>
          <w:szCs w:val="24"/>
          <w:lang w:eastAsia="es-ES"/>
        </w:rPr>
        <mc:AlternateContent>
          <mc:Choice Requires="wps">
            <w:drawing>
              <wp:anchor distT="0" distB="0" distL="114300" distR="114300" simplePos="0" relativeHeight="251679744" behindDoc="0" locked="0" layoutInCell="1" allowOverlap="1" wp14:anchorId="79A47FA9" wp14:editId="36C26C1C">
                <wp:simplePos x="0" y="0"/>
                <wp:positionH relativeFrom="column">
                  <wp:posOffset>3839845</wp:posOffset>
                </wp:positionH>
                <wp:positionV relativeFrom="paragraph">
                  <wp:posOffset>91440</wp:posOffset>
                </wp:positionV>
                <wp:extent cx="2101850" cy="1009015"/>
                <wp:effectExtent l="0" t="0" r="12700" b="19685"/>
                <wp:wrapNone/>
                <wp:docPr id="342" name="5 Rectángulo"/>
                <wp:cNvGraphicFramePr/>
                <a:graphic xmlns:a="http://schemas.openxmlformats.org/drawingml/2006/main">
                  <a:graphicData uri="http://schemas.microsoft.com/office/word/2010/wordprocessingShape">
                    <wps:wsp>
                      <wps:cNvSpPr/>
                      <wps:spPr>
                        <a:xfrm>
                          <a:off x="0" y="0"/>
                          <a:ext cx="2101850" cy="100901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AE0ED6" w:rsidRDefault="00AE0ED6" w:rsidP="00B64FCE">
                            <w:pPr>
                              <w:jc w:val="center"/>
                            </w:pPr>
                            <w:r>
                              <w:t>RETROALIMENTACION A LOS GUARDIAS DE SEGURIDAD PARA QUE PUEDAN UTILIZAR EL PROGRAMA</w:t>
                            </w:r>
                          </w:p>
                          <w:p w:rsidR="00AE0ED6" w:rsidRDefault="00AE0ED6" w:rsidP="00B64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47FA9" id="5 Rectángulo" o:spid="_x0000_s1069" style="position:absolute;left:0;text-align:left;margin-left:302.35pt;margin-top:7.2pt;width:165.5pt;height:79.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" fillcolor="#91bce3 [2164]" strokecolor="#5b9bd5 [3204]" strokeweight=".5pt">
                <v:fill color2="#7aaddd [2612]" rotate="t" colors="0 #b1cbe9;.5 #a3c1e5;1 #92b9e4" focus="100%" type="gradient">
                  <o:fill v:ext="view" type="gradientUnscaled"/>
                </v:fill>
                <v:textbox>
                  <w:txbxContent>
                    <w:p w:rsidR="00AE0ED6" w:rsidRDefault="00AE0ED6" w:rsidP="00B64FCE">
                      <w:pPr>
                        <w:jc w:val="center"/>
                      </w:pPr>
                      <w:r>
                        <w:t>RETROALIMENTACION A LOS GUARDIAS DE SEGURIDAD PARA QUE PUEDAN UTILIZAR EL PROGRAMA</w:t>
                      </w:r>
                    </w:p>
                    <w:p w:rsidR="00AE0ED6" w:rsidRDefault="00AE0ED6" w:rsidP="00B64FCE">
                      <w:pPr>
                        <w:jc w:val="center"/>
                      </w:pPr>
                    </w:p>
                  </w:txbxContent>
                </v:textbox>
              </v:rect>
            </w:pict>
          </mc:Fallback>
        </mc:AlternateContent>
      </w:r>
      <w:r w:rsidRPr="00445805">
        <w:rPr>
          <w:rFonts w:cs="Arial"/>
          <w:noProof/>
          <w:szCs w:val="24"/>
          <w:lang w:eastAsia="es-ES"/>
        </w:rPr>
        <mc:AlternateContent>
          <mc:Choice Requires="wps">
            <w:drawing>
              <wp:anchor distT="0" distB="0" distL="114300" distR="114300" simplePos="0" relativeHeight="251680768" behindDoc="0" locked="0" layoutInCell="1" allowOverlap="1" wp14:anchorId="5BBA2F6F" wp14:editId="10BA972F">
                <wp:simplePos x="0" y="0"/>
                <wp:positionH relativeFrom="column">
                  <wp:posOffset>1115695</wp:posOffset>
                </wp:positionH>
                <wp:positionV relativeFrom="paragraph">
                  <wp:posOffset>110490</wp:posOffset>
                </wp:positionV>
                <wp:extent cx="2339340" cy="1009015"/>
                <wp:effectExtent l="57150" t="38100" r="80010" b="95885"/>
                <wp:wrapNone/>
                <wp:docPr id="343" name="6 Rectángulo"/>
                <wp:cNvGraphicFramePr/>
                <a:graphic xmlns:a="http://schemas.openxmlformats.org/drawingml/2006/main">
                  <a:graphicData uri="http://schemas.microsoft.com/office/word/2010/wordprocessingShape">
                    <wps:wsp>
                      <wps:cNvSpPr/>
                      <wps:spPr>
                        <a:xfrm>
                          <a:off x="0" y="0"/>
                          <a:ext cx="2339340" cy="100901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AE0ED6" w:rsidRDefault="00AE0ED6" w:rsidP="00B64FCE">
                            <w:pPr>
                              <w:jc w:val="center"/>
                            </w:pPr>
                            <w:r>
                              <w:t>NO HAY UNA  AUTOMATIZACIÓN PARA ESTE PROCEDIMIENTO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A2F6F" id="6 Rectángulo" o:spid="_x0000_s1070" style="position:absolute;left:0;text-align:left;margin-left:87.85pt;margin-top:8.7pt;width:184.2pt;height:79.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" fillcolor="#91bce3 [2164]" strokecolor="#5b9bd5 [3204]" strokeweight=".5pt">
                <v:fill color2="#7aaddd [2612]" rotate="t" colors="0 #b1cbe9;.5 #a3c1e5;1 #92b9e4" focus="100%" type="gradient">
                  <o:fill v:ext="view" type="gradientUnscaled"/>
                </v:fill>
                <v:textbox>
                  <w:txbxContent>
                    <w:p w:rsidR="00AE0ED6" w:rsidRDefault="00AE0ED6" w:rsidP="00B64FCE">
                      <w:pPr>
                        <w:jc w:val="center"/>
                      </w:pPr>
                      <w:r>
                        <w:t>NO HAY UNA  AUTOMATIZACIÓN PARA ESTE PROCEDIMIENTO</w:t>
                      </w:r>
                    </w:p>
                  </w:txbxContent>
                </v:textbox>
              </v:rect>
            </w:pict>
          </mc:Fallback>
        </mc:AlternateContent>
      </w:r>
      <w:r w:rsidRPr="00445805">
        <w:rPr>
          <w:rFonts w:cs="Arial"/>
          <w:noProof/>
          <w:szCs w:val="24"/>
          <w:lang w:eastAsia="es-ES"/>
        </w:rPr>
        <mc:AlternateContent>
          <mc:Choice Requires="wps">
            <w:drawing>
              <wp:anchor distT="0" distB="0" distL="114300" distR="114300" simplePos="0" relativeHeight="251681792" behindDoc="0" locked="0" layoutInCell="1" allowOverlap="1" wp14:anchorId="6146A217" wp14:editId="6DC53926">
                <wp:simplePos x="0" y="0"/>
                <wp:positionH relativeFrom="column">
                  <wp:posOffset>-1282065</wp:posOffset>
                </wp:positionH>
                <wp:positionV relativeFrom="paragraph">
                  <wp:posOffset>96916</wp:posOffset>
                </wp:positionV>
                <wp:extent cx="2148840" cy="985520"/>
                <wp:effectExtent l="57150" t="38100" r="80010" b="100330"/>
                <wp:wrapNone/>
                <wp:docPr id="344" name="7 Rectángulo"/>
                <wp:cNvGraphicFramePr/>
                <a:graphic xmlns:a="http://schemas.openxmlformats.org/drawingml/2006/main">
                  <a:graphicData uri="http://schemas.microsoft.com/office/word/2010/wordprocessingShape">
                    <wps:wsp>
                      <wps:cNvSpPr/>
                      <wps:spPr>
                        <a:xfrm>
                          <a:off x="0" y="0"/>
                          <a:ext cx="2148840" cy="98552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AE0ED6" w:rsidRDefault="00AE0ED6" w:rsidP="00B64FCE">
                            <w:pPr>
                              <w:jc w:val="center"/>
                            </w:pPr>
                            <w:r>
                              <w:t>IDEAS NO REALIZADAS POR FALTA DE PRESUPUESTO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6A217" id="7 Rectángulo" o:spid="_x0000_s1071" style="position:absolute;left:0;text-align:left;margin-left:-100.95pt;margin-top:7.65pt;width:169.2pt;height:77.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" fillcolor="#91bce3 [2164]" strokecolor="#5b9bd5 [3204]" strokeweight=".5pt">
                <v:fill color2="#7aaddd [2612]" rotate="t" colors="0 #b1cbe9;.5 #a3c1e5;1 #92b9e4" focus="100%" type="gradient">
                  <o:fill v:ext="view" type="gradientUnscaled"/>
                </v:fill>
                <v:textbox>
                  <w:txbxContent>
                    <w:p w:rsidR="00AE0ED6" w:rsidRDefault="00AE0ED6" w:rsidP="00B64FCE">
                      <w:pPr>
                        <w:jc w:val="center"/>
                      </w:pPr>
                      <w:r>
                        <w:t>IDEAS NO REALIZADAS POR FALTA DE PRESUPUESTO</w:t>
                      </w:r>
                    </w:p>
                  </w:txbxContent>
                </v:textbox>
              </v:rect>
            </w:pict>
          </mc:Fallback>
        </mc:AlternateContent>
      </w:r>
    </w:p>
    <w:p w:rsidR="00B64FCE" w:rsidRPr="00445805" w:rsidRDefault="00B64FCE" w:rsidP="00B64FCE">
      <w:pPr>
        <w:jc w:val="center"/>
        <w:rPr>
          <w:rFonts w:cs="Arial"/>
          <w:szCs w:val="24"/>
        </w:rPr>
      </w:pPr>
    </w:p>
    <w:p w:rsidR="00B64FCE" w:rsidRPr="00445805" w:rsidRDefault="00B64FCE" w:rsidP="00B64FCE">
      <w:pPr>
        <w:jc w:val="center"/>
        <w:rPr>
          <w:rFonts w:cs="Arial"/>
          <w:szCs w:val="24"/>
        </w:rPr>
      </w:pPr>
    </w:p>
    <w:p w:rsidR="00B64FCE" w:rsidRPr="00445805" w:rsidRDefault="00B64FCE" w:rsidP="00B64FCE">
      <w:pPr>
        <w:jc w:val="center"/>
        <w:rPr>
          <w:rFonts w:cs="Arial"/>
          <w:szCs w:val="24"/>
        </w:rPr>
      </w:pPr>
      <w:r w:rsidRPr="00445805">
        <w:rPr>
          <w:rFonts w:cs="Arial"/>
          <w:noProof/>
          <w:szCs w:val="24"/>
          <w:lang w:eastAsia="es-ES"/>
        </w:rPr>
        <mc:AlternateContent>
          <mc:Choice Requires="wps">
            <w:drawing>
              <wp:anchor distT="0" distB="0" distL="114300" distR="114300" simplePos="0" relativeHeight="251691008" behindDoc="0" locked="0" layoutInCell="1" allowOverlap="1" wp14:anchorId="422E5D1E" wp14:editId="07B71A8C">
                <wp:simplePos x="0" y="0"/>
                <wp:positionH relativeFrom="column">
                  <wp:posOffset>2788921</wp:posOffset>
                </wp:positionH>
                <wp:positionV relativeFrom="paragraph">
                  <wp:posOffset>273050</wp:posOffset>
                </wp:positionV>
                <wp:extent cx="11430" cy="257175"/>
                <wp:effectExtent l="0" t="0" r="26670" b="28575"/>
                <wp:wrapNone/>
                <wp:docPr id="345" name="18 Conector recto"/>
                <wp:cNvGraphicFramePr/>
                <a:graphic xmlns:a="http://schemas.openxmlformats.org/drawingml/2006/main">
                  <a:graphicData uri="http://schemas.microsoft.com/office/word/2010/wordprocessingShape">
                    <wps:wsp>
                      <wps:cNvCnPr/>
                      <wps:spPr>
                        <a:xfrm flipV="1">
                          <a:off x="0" y="0"/>
                          <a:ext cx="11430" cy="2571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F643DD" id="18 Conector recto"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6pt,21.5pt" to="220.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" strokecolor="black [3200]" strokeweight="1.5pt">
                <v:stroke joinstyle="miter"/>
              </v:line>
            </w:pict>
          </mc:Fallback>
        </mc:AlternateContent>
      </w:r>
    </w:p>
    <w:p w:rsidR="00B64FCE" w:rsidRPr="00445805" w:rsidRDefault="00B64FCE" w:rsidP="00B64FCE">
      <w:pPr>
        <w:jc w:val="center"/>
        <w:rPr>
          <w:rFonts w:cs="Arial"/>
          <w:szCs w:val="24"/>
        </w:rPr>
      </w:pPr>
      <w:r w:rsidRPr="00445805">
        <w:rPr>
          <w:rFonts w:cs="Arial"/>
          <w:noProof/>
          <w:szCs w:val="24"/>
          <w:lang w:eastAsia="es-ES"/>
        </w:rPr>
        <mc:AlternateContent>
          <mc:Choice Requires="wps">
            <w:drawing>
              <wp:anchor distT="0" distB="0" distL="114300" distR="114300" simplePos="0" relativeHeight="251682816" behindDoc="0" locked="0" layoutInCell="1" allowOverlap="1" wp14:anchorId="16822DC0" wp14:editId="1B21DDC4">
                <wp:simplePos x="0" y="0"/>
                <wp:positionH relativeFrom="column">
                  <wp:posOffset>1552402</wp:posOffset>
                </wp:positionH>
                <wp:positionV relativeFrom="paragraph">
                  <wp:posOffset>242397</wp:posOffset>
                </wp:positionV>
                <wp:extent cx="2207895" cy="783771"/>
                <wp:effectExtent l="57150" t="38100" r="78105" b="92710"/>
                <wp:wrapNone/>
                <wp:docPr id="8" name="8 Rectángulo"/>
                <wp:cNvGraphicFramePr/>
                <a:graphic xmlns:a="http://schemas.openxmlformats.org/drawingml/2006/main">
                  <a:graphicData uri="http://schemas.microsoft.com/office/word/2010/wordprocessingShape">
                    <wps:wsp>
                      <wps:cNvSpPr/>
                      <wps:spPr>
                        <a:xfrm>
                          <a:off x="0" y="0"/>
                          <a:ext cx="2207895" cy="783771"/>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AE0ED6" w:rsidRDefault="00AE0ED6" w:rsidP="00B64FCE">
                            <w:pPr>
                              <w:jc w:val="center"/>
                            </w:pPr>
                            <w:r>
                              <w:t>FALTA DE EQUPIOS A LA ENTRADA DE LOS EDIFICIOS DEL SENA</w:t>
                            </w:r>
                          </w:p>
                          <w:p w:rsidR="00AE0ED6" w:rsidRDefault="00AE0ED6" w:rsidP="00B64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22DC0" id="8 Rectángulo" o:spid="_x0000_s1072" style="position:absolute;left:0;text-align:left;margin-left:122.25pt;margin-top:19.1pt;width:173.85pt;height:61.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" fillcolor="#91bce3 [2164]" strokecolor="#5b9bd5 [3204]" strokeweight=".5pt">
                <v:fill color2="#7aaddd [2612]" rotate="t" colors="0 #b1cbe9;.5 #a3c1e5;1 #92b9e4" focus="100%" type="gradient">
                  <o:fill v:ext="view" type="gradientUnscaled"/>
                </v:fill>
                <v:textbox>
                  <w:txbxContent>
                    <w:p w:rsidR="00AE0ED6" w:rsidRDefault="00AE0ED6" w:rsidP="00B64FCE">
                      <w:pPr>
                        <w:jc w:val="center"/>
                      </w:pPr>
                      <w:r>
                        <w:t>FALTA DE EQUPIOS A LA ENTRADA DE LOS EDIFICIOS DEL SENA</w:t>
                      </w:r>
                    </w:p>
                    <w:p w:rsidR="00AE0ED6" w:rsidRDefault="00AE0ED6" w:rsidP="00B64FCE">
                      <w:pPr>
                        <w:jc w:val="center"/>
                      </w:pPr>
                    </w:p>
                  </w:txbxContent>
                </v:textbox>
              </v:rect>
            </w:pict>
          </mc:Fallback>
        </mc:AlternateContent>
      </w:r>
    </w:p>
    <w:p w:rsidR="00B64FCE" w:rsidRPr="00445805" w:rsidRDefault="00B64FCE" w:rsidP="00B64FCE">
      <w:pPr>
        <w:jc w:val="center"/>
        <w:rPr>
          <w:rFonts w:cs="Arial"/>
          <w:szCs w:val="24"/>
        </w:rPr>
      </w:pPr>
    </w:p>
    <w:p w:rsidR="00B64FCE" w:rsidRDefault="00B64FCE" w:rsidP="00B64FCE">
      <w:pPr>
        <w:jc w:val="center"/>
        <w:rPr>
          <w:rFonts w:cs="Arial"/>
          <w:szCs w:val="24"/>
        </w:rPr>
      </w:pPr>
    </w:p>
    <w:p w:rsidR="00B64FCE" w:rsidRDefault="00B64FCE" w:rsidP="00B64FCE">
      <w:pPr>
        <w:jc w:val="center"/>
        <w:rPr>
          <w:rFonts w:cs="Arial"/>
          <w:szCs w:val="24"/>
        </w:rPr>
      </w:pPr>
    </w:p>
    <w:p w:rsidR="00B64FCE" w:rsidRDefault="00B64FCE" w:rsidP="00B64FCE">
      <w:pPr>
        <w:jc w:val="center"/>
        <w:rPr>
          <w:rFonts w:cs="Arial"/>
          <w:szCs w:val="24"/>
        </w:rPr>
      </w:pPr>
    </w:p>
    <w:p w:rsidR="00932083" w:rsidRPr="00445805" w:rsidRDefault="00932083" w:rsidP="00843405">
      <w:pPr>
        <w:tabs>
          <w:tab w:val="left" w:pos="3600"/>
        </w:tabs>
        <w:rPr>
          <w:rFonts w:cs="Arial"/>
          <w:szCs w:val="24"/>
        </w:rPr>
      </w:pPr>
    </w:p>
    <w:sectPr w:rsidR="00932083" w:rsidRPr="00445805" w:rsidSect="0054482F">
      <w:pgSz w:w="11906" w:h="16838"/>
      <w:pgMar w:top="1701" w:right="1134"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0ED6" w:rsidRDefault="00AE0ED6" w:rsidP="00241960">
      <w:pPr>
        <w:spacing w:after="0" w:line="240" w:lineRule="auto"/>
      </w:pPr>
      <w:r>
        <w:separator/>
      </w:r>
    </w:p>
  </w:endnote>
  <w:endnote w:type="continuationSeparator" w:id="0">
    <w:p w:rsidR="00AE0ED6" w:rsidRDefault="00AE0ED6" w:rsidP="002419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0ED6" w:rsidRDefault="00AE0ED6" w:rsidP="00241960">
      <w:pPr>
        <w:spacing w:after="0" w:line="240" w:lineRule="auto"/>
      </w:pPr>
      <w:r>
        <w:separator/>
      </w:r>
    </w:p>
  </w:footnote>
  <w:footnote w:type="continuationSeparator" w:id="0">
    <w:p w:rsidR="00AE0ED6" w:rsidRDefault="00AE0ED6" w:rsidP="0024196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30.9pt;height:.95pt;visibility:visible;mso-wrap-style:square" o:bullet="t">
        <v:imagedata r:id="rId1" o:title=""/>
      </v:shape>
    </w:pict>
  </w:numPicBullet>
  <w:abstractNum w:abstractNumId="0" w15:restartNumberingAfterBreak="0">
    <w:nsid w:val="03DE10E2"/>
    <w:multiLevelType w:val="hybridMultilevel"/>
    <w:tmpl w:val="C930F5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5E31262"/>
    <w:multiLevelType w:val="hybridMultilevel"/>
    <w:tmpl w:val="1DF8336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A231561"/>
    <w:multiLevelType w:val="hybridMultilevel"/>
    <w:tmpl w:val="BE3A2E5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C137931"/>
    <w:multiLevelType w:val="hybridMultilevel"/>
    <w:tmpl w:val="A88EBA0E"/>
    <w:lvl w:ilvl="0" w:tplc="F1BC744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3711354"/>
    <w:multiLevelType w:val="hybridMultilevel"/>
    <w:tmpl w:val="584CF6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49B4092"/>
    <w:multiLevelType w:val="hybridMultilevel"/>
    <w:tmpl w:val="E20461B0"/>
    <w:lvl w:ilvl="0" w:tplc="1D0A4DA8">
      <w:start w:val="18"/>
      <w:numFmt w:val="bullet"/>
      <w:lvlText w:val="-"/>
      <w:lvlJc w:val="left"/>
      <w:pPr>
        <w:ind w:left="1140" w:hanging="360"/>
      </w:pPr>
      <w:rPr>
        <w:rFonts w:ascii="Arial" w:eastAsiaTheme="minorHAnsi" w:hAnsi="Arial" w:cs="Arial" w:hint="default"/>
      </w:rPr>
    </w:lvl>
    <w:lvl w:ilvl="1" w:tplc="240A0003" w:tentative="1">
      <w:start w:val="1"/>
      <w:numFmt w:val="bullet"/>
      <w:lvlText w:val="o"/>
      <w:lvlJc w:val="left"/>
      <w:pPr>
        <w:ind w:left="1860" w:hanging="360"/>
      </w:pPr>
      <w:rPr>
        <w:rFonts w:ascii="Courier New" w:hAnsi="Courier New" w:cs="Courier New" w:hint="default"/>
      </w:rPr>
    </w:lvl>
    <w:lvl w:ilvl="2" w:tplc="240A0005" w:tentative="1">
      <w:start w:val="1"/>
      <w:numFmt w:val="bullet"/>
      <w:lvlText w:val=""/>
      <w:lvlJc w:val="left"/>
      <w:pPr>
        <w:ind w:left="2580" w:hanging="360"/>
      </w:pPr>
      <w:rPr>
        <w:rFonts w:ascii="Wingdings" w:hAnsi="Wingdings" w:hint="default"/>
      </w:rPr>
    </w:lvl>
    <w:lvl w:ilvl="3" w:tplc="240A0001" w:tentative="1">
      <w:start w:val="1"/>
      <w:numFmt w:val="bullet"/>
      <w:lvlText w:val=""/>
      <w:lvlJc w:val="left"/>
      <w:pPr>
        <w:ind w:left="3300" w:hanging="360"/>
      </w:pPr>
      <w:rPr>
        <w:rFonts w:ascii="Symbol" w:hAnsi="Symbol" w:hint="default"/>
      </w:rPr>
    </w:lvl>
    <w:lvl w:ilvl="4" w:tplc="240A0003" w:tentative="1">
      <w:start w:val="1"/>
      <w:numFmt w:val="bullet"/>
      <w:lvlText w:val="o"/>
      <w:lvlJc w:val="left"/>
      <w:pPr>
        <w:ind w:left="4020" w:hanging="360"/>
      </w:pPr>
      <w:rPr>
        <w:rFonts w:ascii="Courier New" w:hAnsi="Courier New" w:cs="Courier New" w:hint="default"/>
      </w:rPr>
    </w:lvl>
    <w:lvl w:ilvl="5" w:tplc="240A0005" w:tentative="1">
      <w:start w:val="1"/>
      <w:numFmt w:val="bullet"/>
      <w:lvlText w:val=""/>
      <w:lvlJc w:val="left"/>
      <w:pPr>
        <w:ind w:left="4740" w:hanging="360"/>
      </w:pPr>
      <w:rPr>
        <w:rFonts w:ascii="Wingdings" w:hAnsi="Wingdings" w:hint="default"/>
      </w:rPr>
    </w:lvl>
    <w:lvl w:ilvl="6" w:tplc="240A0001" w:tentative="1">
      <w:start w:val="1"/>
      <w:numFmt w:val="bullet"/>
      <w:lvlText w:val=""/>
      <w:lvlJc w:val="left"/>
      <w:pPr>
        <w:ind w:left="5460" w:hanging="360"/>
      </w:pPr>
      <w:rPr>
        <w:rFonts w:ascii="Symbol" w:hAnsi="Symbol" w:hint="default"/>
      </w:rPr>
    </w:lvl>
    <w:lvl w:ilvl="7" w:tplc="240A0003" w:tentative="1">
      <w:start w:val="1"/>
      <w:numFmt w:val="bullet"/>
      <w:lvlText w:val="o"/>
      <w:lvlJc w:val="left"/>
      <w:pPr>
        <w:ind w:left="6180" w:hanging="360"/>
      </w:pPr>
      <w:rPr>
        <w:rFonts w:ascii="Courier New" w:hAnsi="Courier New" w:cs="Courier New" w:hint="default"/>
      </w:rPr>
    </w:lvl>
    <w:lvl w:ilvl="8" w:tplc="240A0005" w:tentative="1">
      <w:start w:val="1"/>
      <w:numFmt w:val="bullet"/>
      <w:lvlText w:val=""/>
      <w:lvlJc w:val="left"/>
      <w:pPr>
        <w:ind w:left="6900" w:hanging="360"/>
      </w:pPr>
      <w:rPr>
        <w:rFonts w:ascii="Wingdings" w:hAnsi="Wingdings" w:hint="default"/>
      </w:rPr>
    </w:lvl>
  </w:abstractNum>
  <w:abstractNum w:abstractNumId="6" w15:restartNumberingAfterBreak="0">
    <w:nsid w:val="15120180"/>
    <w:multiLevelType w:val="hybridMultilevel"/>
    <w:tmpl w:val="583EB770"/>
    <w:lvl w:ilvl="0" w:tplc="240A0001">
      <w:start w:val="1"/>
      <w:numFmt w:val="bullet"/>
      <w:lvlText w:val=""/>
      <w:lvlJc w:val="left"/>
      <w:pPr>
        <w:ind w:left="1140" w:hanging="360"/>
      </w:pPr>
      <w:rPr>
        <w:rFonts w:ascii="Symbol" w:hAnsi="Symbol" w:hint="default"/>
      </w:rPr>
    </w:lvl>
    <w:lvl w:ilvl="1" w:tplc="240A0003" w:tentative="1">
      <w:start w:val="1"/>
      <w:numFmt w:val="bullet"/>
      <w:lvlText w:val="o"/>
      <w:lvlJc w:val="left"/>
      <w:pPr>
        <w:ind w:left="1860" w:hanging="360"/>
      </w:pPr>
      <w:rPr>
        <w:rFonts w:ascii="Courier New" w:hAnsi="Courier New" w:cs="Courier New" w:hint="default"/>
      </w:rPr>
    </w:lvl>
    <w:lvl w:ilvl="2" w:tplc="240A0005" w:tentative="1">
      <w:start w:val="1"/>
      <w:numFmt w:val="bullet"/>
      <w:lvlText w:val=""/>
      <w:lvlJc w:val="left"/>
      <w:pPr>
        <w:ind w:left="2580" w:hanging="360"/>
      </w:pPr>
      <w:rPr>
        <w:rFonts w:ascii="Wingdings" w:hAnsi="Wingdings" w:hint="default"/>
      </w:rPr>
    </w:lvl>
    <w:lvl w:ilvl="3" w:tplc="240A0001" w:tentative="1">
      <w:start w:val="1"/>
      <w:numFmt w:val="bullet"/>
      <w:lvlText w:val=""/>
      <w:lvlJc w:val="left"/>
      <w:pPr>
        <w:ind w:left="3300" w:hanging="360"/>
      </w:pPr>
      <w:rPr>
        <w:rFonts w:ascii="Symbol" w:hAnsi="Symbol" w:hint="default"/>
      </w:rPr>
    </w:lvl>
    <w:lvl w:ilvl="4" w:tplc="240A0003" w:tentative="1">
      <w:start w:val="1"/>
      <w:numFmt w:val="bullet"/>
      <w:lvlText w:val="o"/>
      <w:lvlJc w:val="left"/>
      <w:pPr>
        <w:ind w:left="4020" w:hanging="360"/>
      </w:pPr>
      <w:rPr>
        <w:rFonts w:ascii="Courier New" w:hAnsi="Courier New" w:cs="Courier New" w:hint="default"/>
      </w:rPr>
    </w:lvl>
    <w:lvl w:ilvl="5" w:tplc="240A0005" w:tentative="1">
      <w:start w:val="1"/>
      <w:numFmt w:val="bullet"/>
      <w:lvlText w:val=""/>
      <w:lvlJc w:val="left"/>
      <w:pPr>
        <w:ind w:left="4740" w:hanging="360"/>
      </w:pPr>
      <w:rPr>
        <w:rFonts w:ascii="Wingdings" w:hAnsi="Wingdings" w:hint="default"/>
      </w:rPr>
    </w:lvl>
    <w:lvl w:ilvl="6" w:tplc="240A0001" w:tentative="1">
      <w:start w:val="1"/>
      <w:numFmt w:val="bullet"/>
      <w:lvlText w:val=""/>
      <w:lvlJc w:val="left"/>
      <w:pPr>
        <w:ind w:left="5460" w:hanging="360"/>
      </w:pPr>
      <w:rPr>
        <w:rFonts w:ascii="Symbol" w:hAnsi="Symbol" w:hint="default"/>
      </w:rPr>
    </w:lvl>
    <w:lvl w:ilvl="7" w:tplc="240A0003" w:tentative="1">
      <w:start w:val="1"/>
      <w:numFmt w:val="bullet"/>
      <w:lvlText w:val="o"/>
      <w:lvlJc w:val="left"/>
      <w:pPr>
        <w:ind w:left="6180" w:hanging="360"/>
      </w:pPr>
      <w:rPr>
        <w:rFonts w:ascii="Courier New" w:hAnsi="Courier New" w:cs="Courier New" w:hint="default"/>
      </w:rPr>
    </w:lvl>
    <w:lvl w:ilvl="8" w:tplc="240A0005" w:tentative="1">
      <w:start w:val="1"/>
      <w:numFmt w:val="bullet"/>
      <w:lvlText w:val=""/>
      <w:lvlJc w:val="left"/>
      <w:pPr>
        <w:ind w:left="6900" w:hanging="360"/>
      </w:pPr>
      <w:rPr>
        <w:rFonts w:ascii="Wingdings" w:hAnsi="Wingdings" w:hint="default"/>
      </w:rPr>
    </w:lvl>
  </w:abstractNum>
  <w:abstractNum w:abstractNumId="7" w15:restartNumberingAfterBreak="0">
    <w:nsid w:val="157974FA"/>
    <w:multiLevelType w:val="hybridMultilevel"/>
    <w:tmpl w:val="F1C4A8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0E34E47"/>
    <w:multiLevelType w:val="hybridMultilevel"/>
    <w:tmpl w:val="AAAAA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3065BE6"/>
    <w:multiLevelType w:val="hybridMultilevel"/>
    <w:tmpl w:val="7EBC7216"/>
    <w:lvl w:ilvl="0" w:tplc="1D0A4DA8">
      <w:start w:val="18"/>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32B91898"/>
    <w:multiLevelType w:val="hybridMultilevel"/>
    <w:tmpl w:val="5ECC4AEC"/>
    <w:lvl w:ilvl="0" w:tplc="0B5ABD3C">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1" w15:restartNumberingAfterBreak="0">
    <w:nsid w:val="3AEE09C5"/>
    <w:multiLevelType w:val="hybridMultilevel"/>
    <w:tmpl w:val="B066BC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69756E7"/>
    <w:multiLevelType w:val="hybridMultilevel"/>
    <w:tmpl w:val="DC5EAB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47BC3278"/>
    <w:multiLevelType w:val="hybridMultilevel"/>
    <w:tmpl w:val="BD760C8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7C21D78"/>
    <w:multiLevelType w:val="hybridMultilevel"/>
    <w:tmpl w:val="55806268"/>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5" w15:restartNumberingAfterBreak="0">
    <w:nsid w:val="48604C8B"/>
    <w:multiLevelType w:val="hybridMultilevel"/>
    <w:tmpl w:val="C9CE7D02"/>
    <w:lvl w:ilvl="0" w:tplc="36F821BE">
      <w:numFmt w:val="bullet"/>
      <w:lvlText w:val="-"/>
      <w:lvlJc w:val="left"/>
      <w:pPr>
        <w:ind w:left="420" w:hanging="360"/>
      </w:pPr>
      <w:rPr>
        <w:rFonts w:ascii="Arial" w:eastAsia="Calibri" w:hAnsi="Arial" w:cs="Arial" w:hint="default"/>
      </w:rPr>
    </w:lvl>
    <w:lvl w:ilvl="1" w:tplc="240A0003" w:tentative="1">
      <w:start w:val="1"/>
      <w:numFmt w:val="bullet"/>
      <w:lvlText w:val="o"/>
      <w:lvlJc w:val="left"/>
      <w:pPr>
        <w:ind w:left="1140" w:hanging="360"/>
      </w:pPr>
      <w:rPr>
        <w:rFonts w:ascii="Courier New" w:hAnsi="Courier New" w:cs="Courier New" w:hint="default"/>
      </w:rPr>
    </w:lvl>
    <w:lvl w:ilvl="2" w:tplc="240A0005" w:tentative="1">
      <w:start w:val="1"/>
      <w:numFmt w:val="bullet"/>
      <w:lvlText w:val=""/>
      <w:lvlJc w:val="left"/>
      <w:pPr>
        <w:ind w:left="1860" w:hanging="360"/>
      </w:pPr>
      <w:rPr>
        <w:rFonts w:ascii="Wingdings" w:hAnsi="Wingdings" w:hint="default"/>
      </w:rPr>
    </w:lvl>
    <w:lvl w:ilvl="3" w:tplc="240A0001" w:tentative="1">
      <w:start w:val="1"/>
      <w:numFmt w:val="bullet"/>
      <w:lvlText w:val=""/>
      <w:lvlJc w:val="left"/>
      <w:pPr>
        <w:ind w:left="2580" w:hanging="360"/>
      </w:pPr>
      <w:rPr>
        <w:rFonts w:ascii="Symbol" w:hAnsi="Symbol" w:hint="default"/>
      </w:rPr>
    </w:lvl>
    <w:lvl w:ilvl="4" w:tplc="240A0003" w:tentative="1">
      <w:start w:val="1"/>
      <w:numFmt w:val="bullet"/>
      <w:lvlText w:val="o"/>
      <w:lvlJc w:val="left"/>
      <w:pPr>
        <w:ind w:left="3300" w:hanging="360"/>
      </w:pPr>
      <w:rPr>
        <w:rFonts w:ascii="Courier New" w:hAnsi="Courier New" w:cs="Courier New" w:hint="default"/>
      </w:rPr>
    </w:lvl>
    <w:lvl w:ilvl="5" w:tplc="240A0005" w:tentative="1">
      <w:start w:val="1"/>
      <w:numFmt w:val="bullet"/>
      <w:lvlText w:val=""/>
      <w:lvlJc w:val="left"/>
      <w:pPr>
        <w:ind w:left="4020" w:hanging="360"/>
      </w:pPr>
      <w:rPr>
        <w:rFonts w:ascii="Wingdings" w:hAnsi="Wingdings" w:hint="default"/>
      </w:rPr>
    </w:lvl>
    <w:lvl w:ilvl="6" w:tplc="240A0001" w:tentative="1">
      <w:start w:val="1"/>
      <w:numFmt w:val="bullet"/>
      <w:lvlText w:val=""/>
      <w:lvlJc w:val="left"/>
      <w:pPr>
        <w:ind w:left="4740" w:hanging="360"/>
      </w:pPr>
      <w:rPr>
        <w:rFonts w:ascii="Symbol" w:hAnsi="Symbol" w:hint="default"/>
      </w:rPr>
    </w:lvl>
    <w:lvl w:ilvl="7" w:tplc="240A0003" w:tentative="1">
      <w:start w:val="1"/>
      <w:numFmt w:val="bullet"/>
      <w:lvlText w:val="o"/>
      <w:lvlJc w:val="left"/>
      <w:pPr>
        <w:ind w:left="5460" w:hanging="360"/>
      </w:pPr>
      <w:rPr>
        <w:rFonts w:ascii="Courier New" w:hAnsi="Courier New" w:cs="Courier New" w:hint="default"/>
      </w:rPr>
    </w:lvl>
    <w:lvl w:ilvl="8" w:tplc="240A0005" w:tentative="1">
      <w:start w:val="1"/>
      <w:numFmt w:val="bullet"/>
      <w:lvlText w:val=""/>
      <w:lvlJc w:val="left"/>
      <w:pPr>
        <w:ind w:left="6180" w:hanging="360"/>
      </w:pPr>
      <w:rPr>
        <w:rFonts w:ascii="Wingdings" w:hAnsi="Wingdings" w:hint="default"/>
      </w:rPr>
    </w:lvl>
  </w:abstractNum>
  <w:abstractNum w:abstractNumId="16" w15:restartNumberingAfterBreak="0">
    <w:nsid w:val="48BF0737"/>
    <w:multiLevelType w:val="hybridMultilevel"/>
    <w:tmpl w:val="E7D0CB72"/>
    <w:lvl w:ilvl="0" w:tplc="1D0A4DA8">
      <w:start w:val="18"/>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18E0036"/>
    <w:multiLevelType w:val="hybridMultilevel"/>
    <w:tmpl w:val="4B489974"/>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227634D"/>
    <w:multiLevelType w:val="hybridMultilevel"/>
    <w:tmpl w:val="B6EA9C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77C7D59"/>
    <w:multiLevelType w:val="hybridMultilevel"/>
    <w:tmpl w:val="3FAC2E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87B329E"/>
    <w:multiLevelType w:val="hybridMultilevel"/>
    <w:tmpl w:val="908A8378"/>
    <w:lvl w:ilvl="0" w:tplc="1D0A4DA8">
      <w:start w:val="18"/>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16474AF"/>
    <w:multiLevelType w:val="hybridMultilevel"/>
    <w:tmpl w:val="5EB23C20"/>
    <w:lvl w:ilvl="0" w:tplc="1D0A4DA8">
      <w:start w:val="18"/>
      <w:numFmt w:val="bullet"/>
      <w:lvlText w:val="-"/>
      <w:lvlJc w:val="left"/>
      <w:pPr>
        <w:ind w:left="1080" w:hanging="360"/>
      </w:pPr>
      <w:rPr>
        <w:rFonts w:ascii="Arial" w:eastAsiaTheme="minorHAnsi" w:hAnsi="Arial" w:cs="Aria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2" w15:restartNumberingAfterBreak="0">
    <w:nsid w:val="63F1553A"/>
    <w:multiLevelType w:val="hybridMultilevel"/>
    <w:tmpl w:val="659EFF6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695A6A86"/>
    <w:multiLevelType w:val="multilevel"/>
    <w:tmpl w:val="C4BE2520"/>
    <w:lvl w:ilvl="0">
      <w:start w:val="9"/>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69F94FCE"/>
    <w:multiLevelType w:val="multilevel"/>
    <w:tmpl w:val="CBE22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C81CAC"/>
    <w:multiLevelType w:val="multilevel"/>
    <w:tmpl w:val="2CF06DCA"/>
    <w:lvl w:ilvl="0">
      <w:start w:val="10"/>
      <w:numFmt w:val="decimal"/>
      <w:lvlText w:val="%1."/>
      <w:lvlJc w:val="left"/>
      <w:pPr>
        <w:ind w:left="525" w:hanging="525"/>
      </w:pPr>
      <w:rPr>
        <w:rFonts w:hint="default"/>
        <w:color w:val="000000" w:themeColor="text1"/>
      </w:rPr>
    </w:lvl>
    <w:lvl w:ilvl="1">
      <w:start w:val="1"/>
      <w:numFmt w:val="decimal"/>
      <w:lvlText w:val="%1.%2."/>
      <w:lvlJc w:val="left"/>
      <w:pPr>
        <w:ind w:left="1440" w:hanging="720"/>
      </w:pPr>
      <w:rPr>
        <w:rFonts w:hint="default"/>
        <w:b w:val="0"/>
        <w:color w:val="000000" w:themeColor="text1"/>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6F36303B"/>
    <w:multiLevelType w:val="hybridMultilevel"/>
    <w:tmpl w:val="210633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0E836B7"/>
    <w:multiLevelType w:val="hybridMultilevel"/>
    <w:tmpl w:val="FE64D7D2"/>
    <w:lvl w:ilvl="0" w:tplc="24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1F63AF7"/>
    <w:multiLevelType w:val="hybridMultilevel"/>
    <w:tmpl w:val="1618FA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725E62FF"/>
    <w:multiLevelType w:val="multilevel"/>
    <w:tmpl w:val="5970A4D2"/>
    <w:lvl w:ilvl="0">
      <w:start w:val="1"/>
      <w:numFmt w:val="decimal"/>
      <w:lvlText w:val="%1."/>
      <w:lvlJc w:val="left"/>
      <w:pPr>
        <w:ind w:left="644" w:hanging="360"/>
      </w:pPr>
      <w:rPr>
        <w:rFonts w:hint="default"/>
        <w:color w:val="000000" w:themeColor="text1"/>
      </w:rPr>
    </w:lvl>
    <w:lvl w:ilvl="1">
      <w:start w:val="1"/>
      <w:numFmt w:val="decimal"/>
      <w:isLgl/>
      <w:lvlText w:val="%1.%2."/>
      <w:lvlJc w:val="left"/>
      <w:pPr>
        <w:ind w:left="1440" w:hanging="72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15:restartNumberingAfterBreak="0">
    <w:nsid w:val="79A575FC"/>
    <w:multiLevelType w:val="hybridMultilevel"/>
    <w:tmpl w:val="0A70AB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7A1E2812"/>
    <w:multiLevelType w:val="multilevel"/>
    <w:tmpl w:val="E1B6A034"/>
    <w:lvl w:ilvl="0">
      <w:start w:val="9"/>
      <w:numFmt w:val="decimal"/>
      <w:lvlText w:val="%1."/>
      <w:lvlJc w:val="left"/>
      <w:pPr>
        <w:ind w:left="390" w:hanging="390"/>
      </w:pPr>
      <w:rPr>
        <w:rFonts w:cs="Arial" w:hint="default"/>
      </w:rPr>
    </w:lvl>
    <w:lvl w:ilvl="1">
      <w:start w:val="1"/>
      <w:numFmt w:val="decimal"/>
      <w:lvlText w:val="%1.%2."/>
      <w:lvlJc w:val="left"/>
      <w:pPr>
        <w:ind w:left="720" w:hanging="720"/>
      </w:pPr>
      <w:rPr>
        <w:rFonts w:cs="Arial" w:hint="default"/>
      </w:rPr>
    </w:lvl>
    <w:lvl w:ilvl="2">
      <w:start w:val="1"/>
      <w:numFmt w:val="decimal"/>
      <w:lvlText w:val="%1.%2.%3."/>
      <w:lvlJc w:val="left"/>
      <w:pPr>
        <w:ind w:left="720" w:hanging="720"/>
      </w:pPr>
      <w:rPr>
        <w:rFonts w:cs="Arial" w:hint="default"/>
      </w:rPr>
    </w:lvl>
    <w:lvl w:ilvl="3">
      <w:start w:val="1"/>
      <w:numFmt w:val="decimal"/>
      <w:lvlText w:val="%1.%2.%3.%4."/>
      <w:lvlJc w:val="left"/>
      <w:pPr>
        <w:ind w:left="1080" w:hanging="1080"/>
      </w:pPr>
      <w:rPr>
        <w:rFonts w:cs="Arial" w:hint="default"/>
      </w:rPr>
    </w:lvl>
    <w:lvl w:ilvl="4">
      <w:start w:val="1"/>
      <w:numFmt w:val="decimal"/>
      <w:lvlText w:val="%1.%2.%3.%4.%5."/>
      <w:lvlJc w:val="left"/>
      <w:pPr>
        <w:ind w:left="1080" w:hanging="1080"/>
      </w:pPr>
      <w:rPr>
        <w:rFonts w:cs="Arial" w:hint="default"/>
      </w:rPr>
    </w:lvl>
    <w:lvl w:ilvl="5">
      <w:start w:val="1"/>
      <w:numFmt w:val="decimal"/>
      <w:lvlText w:val="%1.%2.%3.%4.%5.%6."/>
      <w:lvlJc w:val="left"/>
      <w:pPr>
        <w:ind w:left="1440" w:hanging="1440"/>
      </w:pPr>
      <w:rPr>
        <w:rFonts w:cs="Arial" w:hint="default"/>
      </w:rPr>
    </w:lvl>
    <w:lvl w:ilvl="6">
      <w:start w:val="1"/>
      <w:numFmt w:val="decimal"/>
      <w:lvlText w:val="%1.%2.%3.%4.%5.%6.%7."/>
      <w:lvlJc w:val="left"/>
      <w:pPr>
        <w:ind w:left="1440" w:hanging="1440"/>
      </w:pPr>
      <w:rPr>
        <w:rFonts w:cs="Arial" w:hint="default"/>
      </w:rPr>
    </w:lvl>
    <w:lvl w:ilvl="7">
      <w:start w:val="1"/>
      <w:numFmt w:val="decimal"/>
      <w:lvlText w:val="%1.%2.%3.%4.%5.%6.%7.%8."/>
      <w:lvlJc w:val="left"/>
      <w:pPr>
        <w:ind w:left="1800" w:hanging="1800"/>
      </w:pPr>
      <w:rPr>
        <w:rFonts w:cs="Arial" w:hint="default"/>
      </w:rPr>
    </w:lvl>
    <w:lvl w:ilvl="8">
      <w:start w:val="1"/>
      <w:numFmt w:val="decimal"/>
      <w:lvlText w:val="%1.%2.%3.%4.%5.%6.%7.%8.%9."/>
      <w:lvlJc w:val="left"/>
      <w:pPr>
        <w:ind w:left="2160" w:hanging="2160"/>
      </w:pPr>
      <w:rPr>
        <w:rFonts w:cs="Arial" w:hint="default"/>
      </w:rPr>
    </w:lvl>
  </w:abstractNum>
  <w:num w:numId="1">
    <w:abstractNumId w:val="3"/>
  </w:num>
  <w:num w:numId="2">
    <w:abstractNumId w:val="27"/>
  </w:num>
  <w:num w:numId="3">
    <w:abstractNumId w:val="1"/>
  </w:num>
  <w:num w:numId="4">
    <w:abstractNumId w:val="10"/>
  </w:num>
  <w:num w:numId="5">
    <w:abstractNumId w:val="12"/>
  </w:num>
  <w:num w:numId="6">
    <w:abstractNumId w:val="22"/>
  </w:num>
  <w:num w:numId="7">
    <w:abstractNumId w:val="28"/>
  </w:num>
  <w:num w:numId="8">
    <w:abstractNumId w:val="29"/>
  </w:num>
  <w:num w:numId="9">
    <w:abstractNumId w:val="17"/>
  </w:num>
  <w:num w:numId="10">
    <w:abstractNumId w:val="18"/>
  </w:num>
  <w:num w:numId="11">
    <w:abstractNumId w:val="11"/>
  </w:num>
  <w:num w:numId="12">
    <w:abstractNumId w:val="14"/>
  </w:num>
  <w:num w:numId="13">
    <w:abstractNumId w:val="8"/>
  </w:num>
  <w:num w:numId="14">
    <w:abstractNumId w:val="25"/>
  </w:num>
  <w:num w:numId="15">
    <w:abstractNumId w:val="23"/>
  </w:num>
  <w:num w:numId="16">
    <w:abstractNumId w:val="31"/>
  </w:num>
  <w:num w:numId="17">
    <w:abstractNumId w:val="20"/>
  </w:num>
  <w:num w:numId="18">
    <w:abstractNumId w:val="9"/>
  </w:num>
  <w:num w:numId="19">
    <w:abstractNumId w:val="16"/>
  </w:num>
  <w:num w:numId="20">
    <w:abstractNumId w:val="30"/>
  </w:num>
  <w:num w:numId="21">
    <w:abstractNumId w:val="21"/>
  </w:num>
  <w:num w:numId="22">
    <w:abstractNumId w:val="5"/>
  </w:num>
  <w:num w:numId="23">
    <w:abstractNumId w:val="6"/>
  </w:num>
  <w:num w:numId="24">
    <w:abstractNumId w:val="19"/>
  </w:num>
  <w:num w:numId="25">
    <w:abstractNumId w:val="0"/>
  </w:num>
  <w:num w:numId="26">
    <w:abstractNumId w:val="26"/>
  </w:num>
  <w:num w:numId="27">
    <w:abstractNumId w:val="4"/>
  </w:num>
  <w:num w:numId="28">
    <w:abstractNumId w:val="7"/>
  </w:num>
  <w:num w:numId="29">
    <w:abstractNumId w:val="2"/>
  </w:num>
  <w:num w:numId="30">
    <w:abstractNumId w:val="13"/>
  </w:num>
  <w:num w:numId="31">
    <w:abstractNumId w:val="15"/>
  </w:num>
  <w:num w:numId="32">
    <w:abstractNumId w:val="2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PRENDIZ SENA">
    <w15:presenceInfo w15:providerId="None" w15:userId="APRENDIZ SE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17AD"/>
    <w:rsid w:val="00001F9D"/>
    <w:rsid w:val="00003933"/>
    <w:rsid w:val="00063CDE"/>
    <w:rsid w:val="000845D4"/>
    <w:rsid w:val="000A481A"/>
    <w:rsid w:val="000B57C9"/>
    <w:rsid w:val="000C11BC"/>
    <w:rsid w:val="001062A6"/>
    <w:rsid w:val="00111AF6"/>
    <w:rsid w:val="00114954"/>
    <w:rsid w:val="00142527"/>
    <w:rsid w:val="00143799"/>
    <w:rsid w:val="0016123E"/>
    <w:rsid w:val="001A7DF5"/>
    <w:rsid w:val="001C3D42"/>
    <w:rsid w:val="001D049F"/>
    <w:rsid w:val="001D3C34"/>
    <w:rsid w:val="001D6162"/>
    <w:rsid w:val="001E1B1F"/>
    <w:rsid w:val="00241960"/>
    <w:rsid w:val="002573FE"/>
    <w:rsid w:val="002618B4"/>
    <w:rsid w:val="00265D2F"/>
    <w:rsid w:val="002A4B0B"/>
    <w:rsid w:val="002C74A8"/>
    <w:rsid w:val="002F2F63"/>
    <w:rsid w:val="002F30C2"/>
    <w:rsid w:val="00327848"/>
    <w:rsid w:val="0036585D"/>
    <w:rsid w:val="003718E5"/>
    <w:rsid w:val="00393C5A"/>
    <w:rsid w:val="003A0A8F"/>
    <w:rsid w:val="003B7192"/>
    <w:rsid w:val="0040057A"/>
    <w:rsid w:val="00413CF6"/>
    <w:rsid w:val="00416C75"/>
    <w:rsid w:val="00417B6E"/>
    <w:rsid w:val="00436ED1"/>
    <w:rsid w:val="00445805"/>
    <w:rsid w:val="004625D6"/>
    <w:rsid w:val="0046391F"/>
    <w:rsid w:val="00480417"/>
    <w:rsid w:val="00481B46"/>
    <w:rsid w:val="00485A9F"/>
    <w:rsid w:val="00491FD7"/>
    <w:rsid w:val="004A3A80"/>
    <w:rsid w:val="004A5477"/>
    <w:rsid w:val="004D18DA"/>
    <w:rsid w:val="00526D08"/>
    <w:rsid w:val="0053241F"/>
    <w:rsid w:val="005362EC"/>
    <w:rsid w:val="0054482F"/>
    <w:rsid w:val="00545D85"/>
    <w:rsid w:val="00573681"/>
    <w:rsid w:val="00592F79"/>
    <w:rsid w:val="005A0E69"/>
    <w:rsid w:val="005B5F79"/>
    <w:rsid w:val="005C381E"/>
    <w:rsid w:val="005C70AA"/>
    <w:rsid w:val="005D6138"/>
    <w:rsid w:val="005E6A62"/>
    <w:rsid w:val="005F0831"/>
    <w:rsid w:val="00613F06"/>
    <w:rsid w:val="0062039F"/>
    <w:rsid w:val="00640075"/>
    <w:rsid w:val="00655C31"/>
    <w:rsid w:val="0066128C"/>
    <w:rsid w:val="00671188"/>
    <w:rsid w:val="00672F76"/>
    <w:rsid w:val="006869D3"/>
    <w:rsid w:val="00695953"/>
    <w:rsid w:val="006B06FD"/>
    <w:rsid w:val="006D1948"/>
    <w:rsid w:val="006E544B"/>
    <w:rsid w:val="007A57E5"/>
    <w:rsid w:val="007B0E2D"/>
    <w:rsid w:val="007D665E"/>
    <w:rsid w:val="007E436B"/>
    <w:rsid w:val="008050DE"/>
    <w:rsid w:val="00807978"/>
    <w:rsid w:val="00843405"/>
    <w:rsid w:val="00870FC2"/>
    <w:rsid w:val="00890A31"/>
    <w:rsid w:val="008A0506"/>
    <w:rsid w:val="008A17AD"/>
    <w:rsid w:val="008C6A13"/>
    <w:rsid w:val="00912B58"/>
    <w:rsid w:val="00913CE0"/>
    <w:rsid w:val="00932083"/>
    <w:rsid w:val="00937B48"/>
    <w:rsid w:val="009474AB"/>
    <w:rsid w:val="00963284"/>
    <w:rsid w:val="00987863"/>
    <w:rsid w:val="009935F9"/>
    <w:rsid w:val="009978AE"/>
    <w:rsid w:val="009A7BAB"/>
    <w:rsid w:val="009D1AC7"/>
    <w:rsid w:val="009D3062"/>
    <w:rsid w:val="009D6C25"/>
    <w:rsid w:val="009F0F19"/>
    <w:rsid w:val="00A21B35"/>
    <w:rsid w:val="00A459A9"/>
    <w:rsid w:val="00A91438"/>
    <w:rsid w:val="00A91A96"/>
    <w:rsid w:val="00AD4EAB"/>
    <w:rsid w:val="00AD6D4E"/>
    <w:rsid w:val="00AE0ED6"/>
    <w:rsid w:val="00AF2648"/>
    <w:rsid w:val="00B06DAA"/>
    <w:rsid w:val="00B1266C"/>
    <w:rsid w:val="00B30C68"/>
    <w:rsid w:val="00B42CA9"/>
    <w:rsid w:val="00B46A1B"/>
    <w:rsid w:val="00B64FCE"/>
    <w:rsid w:val="00BA7C76"/>
    <w:rsid w:val="00BB0615"/>
    <w:rsid w:val="00BE3F5B"/>
    <w:rsid w:val="00C02704"/>
    <w:rsid w:val="00C119A4"/>
    <w:rsid w:val="00C40BD9"/>
    <w:rsid w:val="00C516B6"/>
    <w:rsid w:val="00C668FC"/>
    <w:rsid w:val="00C71175"/>
    <w:rsid w:val="00C743F0"/>
    <w:rsid w:val="00C862AD"/>
    <w:rsid w:val="00C93632"/>
    <w:rsid w:val="00CA27E1"/>
    <w:rsid w:val="00CB637A"/>
    <w:rsid w:val="00CC264B"/>
    <w:rsid w:val="00CF3A1A"/>
    <w:rsid w:val="00D03BC5"/>
    <w:rsid w:val="00D10043"/>
    <w:rsid w:val="00D3770D"/>
    <w:rsid w:val="00D426CB"/>
    <w:rsid w:val="00D60964"/>
    <w:rsid w:val="00DA4AF0"/>
    <w:rsid w:val="00DB70FC"/>
    <w:rsid w:val="00DC7C7F"/>
    <w:rsid w:val="00DD3618"/>
    <w:rsid w:val="00DE1836"/>
    <w:rsid w:val="00E00884"/>
    <w:rsid w:val="00E268BE"/>
    <w:rsid w:val="00E36447"/>
    <w:rsid w:val="00E63BDB"/>
    <w:rsid w:val="00EC45E0"/>
    <w:rsid w:val="00ED6375"/>
    <w:rsid w:val="00ED6E33"/>
    <w:rsid w:val="00EE3035"/>
    <w:rsid w:val="00EE6EE4"/>
    <w:rsid w:val="00EF0A94"/>
    <w:rsid w:val="00EF0E04"/>
    <w:rsid w:val="00F8632E"/>
    <w:rsid w:val="00F970F0"/>
    <w:rsid w:val="00FA6F26"/>
    <w:rsid w:val="00FC584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CC07AF11-3D2F-444E-BE0A-CFA02A339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4"/>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668FC"/>
    <w:pPr>
      <w:keepNext/>
      <w:keepLines/>
      <w:spacing w:before="480" w:after="0" w:line="276" w:lineRule="auto"/>
      <w:outlineLvl w:val="0"/>
    </w:pPr>
    <w:rPr>
      <w:rFonts w:eastAsiaTheme="majorEastAsia" w:cstheme="majorBidi"/>
      <w:b/>
      <w:bCs/>
      <w:color w:val="000000" w:themeColor="text1"/>
      <w:szCs w:val="28"/>
      <w:lang w:val="es-CO"/>
    </w:rPr>
  </w:style>
  <w:style w:type="paragraph" w:styleId="Ttulo2">
    <w:name w:val="heading 2"/>
    <w:basedOn w:val="Normal"/>
    <w:next w:val="Normal"/>
    <w:link w:val="Ttulo2Car"/>
    <w:uiPriority w:val="9"/>
    <w:unhideWhenUsed/>
    <w:qFormat/>
    <w:rsid w:val="00C668FC"/>
    <w:pPr>
      <w:keepNext/>
      <w:keepLines/>
      <w:spacing w:before="40" w:after="0" w:line="276" w:lineRule="auto"/>
      <w:outlineLvl w:val="1"/>
    </w:pPr>
    <w:rPr>
      <w:rFonts w:asciiTheme="majorHAnsi" w:eastAsiaTheme="majorEastAsia" w:hAnsiTheme="majorHAnsi" w:cstheme="majorBidi"/>
      <w:color w:val="2E74B5" w:themeColor="accent1" w:themeShade="BF"/>
      <w:sz w:val="26"/>
      <w:szCs w:val="26"/>
      <w:lang w:val="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A17AD"/>
    <w:pPr>
      <w:ind w:left="720"/>
      <w:contextualSpacing/>
    </w:pPr>
  </w:style>
  <w:style w:type="paragraph" w:styleId="Textodeglobo">
    <w:name w:val="Balloon Text"/>
    <w:basedOn w:val="Normal"/>
    <w:link w:val="TextodegloboCar"/>
    <w:uiPriority w:val="99"/>
    <w:semiHidden/>
    <w:unhideWhenUsed/>
    <w:rsid w:val="00912B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12B58"/>
    <w:rPr>
      <w:rFonts w:ascii="Tahoma" w:hAnsi="Tahoma" w:cs="Tahoma"/>
      <w:sz w:val="16"/>
      <w:szCs w:val="16"/>
    </w:rPr>
  </w:style>
  <w:style w:type="character" w:styleId="Hipervnculo">
    <w:name w:val="Hyperlink"/>
    <w:basedOn w:val="Fuentedeprrafopredeter"/>
    <w:uiPriority w:val="99"/>
    <w:unhideWhenUsed/>
    <w:rsid w:val="00481B46"/>
    <w:rPr>
      <w:color w:val="0563C1" w:themeColor="hyperlink"/>
      <w:u w:val="single"/>
    </w:rPr>
  </w:style>
  <w:style w:type="paragraph" w:styleId="Encabezado">
    <w:name w:val="header"/>
    <w:basedOn w:val="Normal"/>
    <w:link w:val="EncabezadoCar"/>
    <w:uiPriority w:val="99"/>
    <w:unhideWhenUsed/>
    <w:rsid w:val="0024196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1960"/>
  </w:style>
  <w:style w:type="paragraph" w:styleId="Piedepgina">
    <w:name w:val="footer"/>
    <w:basedOn w:val="Normal"/>
    <w:link w:val="PiedepginaCar"/>
    <w:uiPriority w:val="99"/>
    <w:unhideWhenUsed/>
    <w:rsid w:val="0024196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1960"/>
  </w:style>
  <w:style w:type="character" w:customStyle="1" w:styleId="Ttulo1Car">
    <w:name w:val="Título 1 Car"/>
    <w:basedOn w:val="Fuentedeprrafopredeter"/>
    <w:link w:val="Ttulo1"/>
    <w:uiPriority w:val="9"/>
    <w:rsid w:val="00C668FC"/>
    <w:rPr>
      <w:rFonts w:ascii="Arial" w:eastAsiaTheme="majorEastAsia" w:hAnsi="Arial" w:cstheme="majorBidi"/>
      <w:b/>
      <w:bCs/>
      <w:color w:val="000000" w:themeColor="text1"/>
      <w:sz w:val="24"/>
      <w:szCs w:val="28"/>
      <w:lang w:val="es-CO"/>
    </w:rPr>
  </w:style>
  <w:style w:type="character" w:customStyle="1" w:styleId="Ttulo2Car">
    <w:name w:val="Título 2 Car"/>
    <w:basedOn w:val="Fuentedeprrafopredeter"/>
    <w:link w:val="Ttulo2"/>
    <w:uiPriority w:val="9"/>
    <w:rsid w:val="00C668FC"/>
    <w:rPr>
      <w:rFonts w:asciiTheme="majorHAnsi" w:eastAsiaTheme="majorEastAsia" w:hAnsiTheme="majorHAnsi" w:cstheme="majorBidi"/>
      <w:color w:val="2E74B5" w:themeColor="accent1" w:themeShade="BF"/>
      <w:sz w:val="26"/>
      <w:szCs w:val="26"/>
      <w:lang w:val="es-CO"/>
    </w:rPr>
  </w:style>
  <w:style w:type="paragraph" w:styleId="Subttulo">
    <w:name w:val="Subtitle"/>
    <w:basedOn w:val="Normal"/>
    <w:next w:val="Normal"/>
    <w:link w:val="SubttuloCar"/>
    <w:uiPriority w:val="11"/>
    <w:qFormat/>
    <w:rsid w:val="00C668FC"/>
    <w:pPr>
      <w:numPr>
        <w:ilvl w:val="1"/>
      </w:numPr>
      <w:spacing w:after="200" w:line="276" w:lineRule="auto"/>
    </w:pPr>
    <w:rPr>
      <w:rFonts w:asciiTheme="majorHAnsi" w:eastAsiaTheme="majorEastAsia" w:hAnsiTheme="majorHAnsi" w:cstheme="majorBidi"/>
      <w:i/>
      <w:iCs/>
      <w:color w:val="5B9BD5" w:themeColor="accent1"/>
      <w:spacing w:val="15"/>
      <w:szCs w:val="24"/>
      <w:lang w:val="es-CO"/>
    </w:rPr>
  </w:style>
  <w:style w:type="character" w:customStyle="1" w:styleId="SubttuloCar">
    <w:name w:val="Subtítulo Car"/>
    <w:basedOn w:val="Fuentedeprrafopredeter"/>
    <w:link w:val="Subttulo"/>
    <w:uiPriority w:val="11"/>
    <w:rsid w:val="00C668FC"/>
    <w:rPr>
      <w:rFonts w:asciiTheme="majorHAnsi" w:eastAsiaTheme="majorEastAsia" w:hAnsiTheme="majorHAnsi" w:cstheme="majorBidi"/>
      <w:i/>
      <w:iCs/>
      <w:color w:val="5B9BD5" w:themeColor="accent1"/>
      <w:spacing w:val="15"/>
      <w:sz w:val="24"/>
      <w:szCs w:val="24"/>
      <w:lang w:val="es-CO"/>
    </w:rPr>
  </w:style>
  <w:style w:type="paragraph" w:styleId="TtulodeTDC">
    <w:name w:val="TOC Heading"/>
    <w:basedOn w:val="Ttulo1"/>
    <w:next w:val="Normal"/>
    <w:uiPriority w:val="39"/>
    <w:unhideWhenUsed/>
    <w:qFormat/>
    <w:rsid w:val="00C668FC"/>
    <w:pPr>
      <w:outlineLvl w:val="9"/>
    </w:pPr>
    <w:rPr>
      <w:rFonts w:asciiTheme="majorHAnsi" w:hAnsiTheme="majorHAnsi"/>
      <w:bCs w:val="0"/>
      <w:color w:val="2E74B5" w:themeColor="accent1" w:themeShade="BF"/>
      <w:sz w:val="28"/>
      <w:lang w:eastAsia="es-CO"/>
    </w:rPr>
  </w:style>
  <w:style w:type="paragraph" w:styleId="TDC1">
    <w:name w:val="toc 1"/>
    <w:basedOn w:val="Normal"/>
    <w:next w:val="Normal"/>
    <w:autoRedefine/>
    <w:uiPriority w:val="39"/>
    <w:unhideWhenUsed/>
    <w:rsid w:val="00C668FC"/>
    <w:pPr>
      <w:spacing w:after="100" w:line="276" w:lineRule="auto"/>
    </w:pPr>
    <w:rPr>
      <w:rFonts w:cstheme="majorBidi"/>
      <w:color w:val="000000" w:themeColor="text1"/>
      <w:szCs w:val="28"/>
      <w:lang w:val="es-CO"/>
    </w:rPr>
  </w:style>
  <w:style w:type="paragraph" w:styleId="TDC2">
    <w:name w:val="toc 2"/>
    <w:basedOn w:val="Normal"/>
    <w:next w:val="Normal"/>
    <w:autoRedefine/>
    <w:uiPriority w:val="39"/>
    <w:unhideWhenUsed/>
    <w:rsid w:val="00C668FC"/>
    <w:pPr>
      <w:spacing w:after="100" w:line="276" w:lineRule="auto"/>
      <w:ind w:left="240"/>
    </w:pPr>
    <w:rPr>
      <w:rFonts w:cstheme="majorBidi"/>
      <w:color w:val="000000" w:themeColor="text1"/>
      <w:szCs w:val="28"/>
      <w:lang w:val="es-CO"/>
    </w:rPr>
  </w:style>
  <w:style w:type="paragraph" w:styleId="NormalWeb">
    <w:name w:val="Normal (Web)"/>
    <w:basedOn w:val="Normal"/>
    <w:uiPriority w:val="99"/>
    <w:semiHidden/>
    <w:unhideWhenUsed/>
    <w:rsid w:val="00573681"/>
    <w:pPr>
      <w:spacing w:before="100" w:beforeAutospacing="1" w:after="100" w:afterAutospacing="1" w:line="240" w:lineRule="auto"/>
    </w:pPr>
    <w:rPr>
      <w:rFonts w:ascii="Times New Roman" w:eastAsia="Times New Roman" w:hAnsi="Times New Roman" w:cs="Times New Roman"/>
      <w:szCs w:val="24"/>
      <w:lang w:val="es-CO" w:eastAsia="es-CO"/>
    </w:rPr>
  </w:style>
  <w:style w:type="paragraph" w:customStyle="1" w:styleId="Normalindentado2">
    <w:name w:val="Normal indentado 2"/>
    <w:basedOn w:val="Normal"/>
    <w:rsid w:val="000B57C9"/>
    <w:pPr>
      <w:spacing w:after="0" w:line="240" w:lineRule="auto"/>
      <w:ind w:left="600"/>
    </w:pPr>
    <w:rPr>
      <w:rFonts w:eastAsia="Times New Roman" w:cs="Times New Roman"/>
      <w:sz w:val="20"/>
      <w:szCs w:val="24"/>
      <w:lang w:eastAsia="es-ES"/>
    </w:rPr>
  </w:style>
  <w:style w:type="paragraph" w:customStyle="1" w:styleId="guiazul">
    <w:name w:val="guiazul"/>
    <w:basedOn w:val="NormalWeb"/>
    <w:rsid w:val="000B57C9"/>
    <w:pPr>
      <w:spacing w:before="0" w:beforeAutospacing="0" w:after="0" w:afterAutospacing="0"/>
    </w:pPr>
    <w:rPr>
      <w:rFonts w:ascii="Arial" w:hAnsi="Arial"/>
      <w:i/>
      <w:color w:val="0000FF"/>
      <w:sz w:val="20"/>
      <w:lang w:val="es-ES" w:eastAsia="es-ES"/>
    </w:rPr>
  </w:style>
  <w:style w:type="paragraph" w:styleId="Sinespaciado">
    <w:name w:val="No Spacing"/>
    <w:uiPriority w:val="1"/>
    <w:qFormat/>
    <w:rsid w:val="000B57C9"/>
    <w:pPr>
      <w:spacing w:after="0" w:line="240" w:lineRule="auto"/>
    </w:pPr>
    <w:rPr>
      <w:rFonts w:ascii="Calibri" w:eastAsia="Calibri" w:hAnsi="Calibri" w:cs="Times New Roman"/>
      <w:sz w:val="22"/>
    </w:rPr>
  </w:style>
  <w:style w:type="table" w:styleId="Tablaconcuadrcula">
    <w:name w:val="Table Grid"/>
    <w:basedOn w:val="Tablanormal"/>
    <w:uiPriority w:val="39"/>
    <w:rsid w:val="002573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441713">
      <w:bodyDiv w:val="1"/>
      <w:marLeft w:val="0"/>
      <w:marRight w:val="0"/>
      <w:marTop w:val="0"/>
      <w:marBottom w:val="0"/>
      <w:divBdr>
        <w:top w:val="none" w:sz="0" w:space="0" w:color="auto"/>
        <w:left w:val="none" w:sz="0" w:space="0" w:color="auto"/>
        <w:bottom w:val="none" w:sz="0" w:space="0" w:color="auto"/>
        <w:right w:val="none" w:sz="0" w:space="0" w:color="auto"/>
      </w:divBdr>
    </w:div>
    <w:div w:id="1594898616">
      <w:bodyDiv w:val="1"/>
      <w:marLeft w:val="0"/>
      <w:marRight w:val="0"/>
      <w:marTop w:val="0"/>
      <w:marBottom w:val="0"/>
      <w:divBdr>
        <w:top w:val="none" w:sz="0" w:space="0" w:color="auto"/>
        <w:left w:val="none" w:sz="0" w:space="0" w:color="auto"/>
        <w:bottom w:val="none" w:sz="0" w:space="0" w:color="auto"/>
        <w:right w:val="none" w:sz="0" w:space="0" w:color="auto"/>
      </w:divBdr>
    </w:div>
    <w:div w:id="1827628838">
      <w:bodyDiv w:val="1"/>
      <w:marLeft w:val="0"/>
      <w:marRight w:val="0"/>
      <w:marTop w:val="0"/>
      <w:marBottom w:val="0"/>
      <w:divBdr>
        <w:top w:val="none" w:sz="0" w:space="0" w:color="auto"/>
        <w:left w:val="none" w:sz="0" w:space="0" w:color="auto"/>
        <w:bottom w:val="none" w:sz="0" w:space="0" w:color="auto"/>
        <w:right w:val="none" w:sz="0" w:space="0" w:color="auto"/>
      </w:divBdr>
    </w:div>
    <w:div w:id="1873491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hyperlink" Target="https://www.youtube.com/watch?v=QotmUmfhDlU&amp;t=31s" TargetMode="External"/><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emf"/><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microsoft.com/office/2011/relationships/people" Target="people.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3BD6AB-3568-4C16-AF68-1C40D8269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31</Pages>
  <Words>3088</Words>
  <Characters>16987</Characters>
  <Application>Microsoft Office Word</Application>
  <DocSecurity>0</DocSecurity>
  <Lines>141</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SENA</dc:creator>
  <cp:keywords/>
  <dc:description/>
  <cp:lastModifiedBy>SENA</cp:lastModifiedBy>
  <cp:revision>4</cp:revision>
  <dcterms:created xsi:type="dcterms:W3CDTF">2018-06-22T02:20:00Z</dcterms:created>
  <dcterms:modified xsi:type="dcterms:W3CDTF">2018-06-28T00:17:00Z</dcterms:modified>
</cp:coreProperties>
</file>